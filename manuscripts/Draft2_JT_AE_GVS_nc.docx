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5748" w14:textId="29A41BB1" w:rsidR="00A20685" w:rsidRDefault="00A20685" w:rsidP="00A20685">
      <w:pPr>
        <w:pStyle w:val="Heading2"/>
      </w:pPr>
      <w:r>
        <w:t>Introduction</w:t>
      </w:r>
    </w:p>
    <w:p w14:paraId="2B8C6EA6" w14:textId="199C8139" w:rsidR="00A904AD" w:rsidRPr="00A25633" w:rsidRDefault="002A73BD" w:rsidP="00AA0658">
      <w:pPr>
        <w:rPr>
          <w:rFonts w:cstheme="minorHAnsi"/>
        </w:rPr>
      </w:pPr>
      <w:bookmarkStart w:id="0" w:name="OLE_LINK1"/>
      <w:r w:rsidRPr="00A25633">
        <w:rPr>
          <w:rFonts w:cstheme="minorHAnsi"/>
        </w:rPr>
        <w:t>Beach morphology change</w:t>
      </w:r>
      <w:r w:rsidR="00A904AD" w:rsidRPr="00A25633">
        <w:rPr>
          <w:rFonts w:cstheme="minorHAnsi"/>
        </w:rPr>
        <w:t xml:space="preserve"> </w:t>
      </w:r>
      <w:r w:rsidR="004625AF" w:rsidRPr="00A25633">
        <w:rPr>
          <w:rFonts w:cstheme="minorHAnsi"/>
        </w:rPr>
        <w:t>h</w:t>
      </w:r>
      <w:r w:rsidRPr="00A25633">
        <w:rPr>
          <w:rFonts w:cstheme="minorHAnsi"/>
        </w:rPr>
        <w:t>as</w:t>
      </w:r>
      <w:r w:rsidR="004625AF" w:rsidRPr="00A25633">
        <w:rPr>
          <w:rFonts w:cstheme="minorHAnsi"/>
        </w:rPr>
        <w:t xml:space="preserve"> long been </w:t>
      </w:r>
      <w:r w:rsidR="004D7C9A" w:rsidRPr="00A25633">
        <w:rPr>
          <w:rFonts w:cstheme="minorHAnsi"/>
        </w:rPr>
        <w:t xml:space="preserve">used as </w:t>
      </w:r>
      <w:r w:rsidRPr="00A25633">
        <w:rPr>
          <w:rFonts w:cstheme="minorHAnsi"/>
        </w:rPr>
        <w:t xml:space="preserve">a </w:t>
      </w:r>
      <w:commentRangeStart w:id="1"/>
      <w:r w:rsidR="004625AF" w:rsidRPr="00A25633">
        <w:rPr>
          <w:rFonts w:cstheme="minorHAnsi"/>
        </w:rPr>
        <w:t>measure</w:t>
      </w:r>
      <w:r w:rsidRPr="00A25633">
        <w:rPr>
          <w:rFonts w:cstheme="minorHAnsi"/>
        </w:rPr>
        <w:t xml:space="preserve"> </w:t>
      </w:r>
      <w:commentRangeEnd w:id="1"/>
      <w:r w:rsidR="0070789D">
        <w:rPr>
          <w:rStyle w:val="CommentReference"/>
        </w:rPr>
        <w:commentReference w:id="1"/>
      </w:r>
      <w:r w:rsidR="004625AF" w:rsidRPr="00A25633">
        <w:rPr>
          <w:rFonts w:cstheme="minorHAnsi"/>
        </w:rPr>
        <w:t>for coastal management and planning studies.</w:t>
      </w:r>
      <w:r w:rsidR="00A27D3C" w:rsidRPr="00A25633">
        <w:rPr>
          <w:rFonts w:cstheme="minorHAnsi"/>
        </w:rPr>
        <w:t xml:space="preserve"> For example, the success of coastal protection projects (e.g. structures, nourishments) is often measured by their ability to increase beach area or volume.</w:t>
      </w:r>
      <w:r w:rsidRPr="00A25633">
        <w:rPr>
          <w:rFonts w:cstheme="minorHAnsi"/>
        </w:rPr>
        <w:t xml:space="preserve"> </w:t>
      </w:r>
      <w:r w:rsidR="000E6D3D" w:rsidRPr="00A25633">
        <w:rPr>
          <w:rFonts w:cstheme="minorHAnsi"/>
        </w:rPr>
        <w:t>The position of the shoreline</w:t>
      </w:r>
      <w:r w:rsidR="00B84B2A" w:rsidRPr="00A25633">
        <w:rPr>
          <w:rFonts w:cstheme="minorHAnsi"/>
        </w:rPr>
        <w:t xml:space="preserve"> </w:t>
      </w:r>
      <w:r w:rsidR="000E6D3D" w:rsidRPr="00A25633">
        <w:rPr>
          <w:rFonts w:cstheme="minorHAnsi"/>
        </w:rPr>
        <w:t xml:space="preserve">is </w:t>
      </w:r>
      <w:r w:rsidR="00B84B2A" w:rsidRPr="00A25633">
        <w:rPr>
          <w:rFonts w:cstheme="minorHAnsi"/>
        </w:rPr>
        <w:t xml:space="preserve">a </w:t>
      </w:r>
      <w:r w:rsidR="009D62C8" w:rsidRPr="00A25633">
        <w:rPr>
          <w:rFonts w:cstheme="minorHAnsi"/>
        </w:rPr>
        <w:t xml:space="preserve">representative indicator of beach change, with </w:t>
      </w:r>
      <w:r w:rsidR="00D34320" w:rsidRPr="00A25633">
        <w:rPr>
          <w:rFonts w:cstheme="minorHAnsi"/>
        </w:rPr>
        <w:t xml:space="preserve">a </w:t>
      </w:r>
      <w:commentRangeStart w:id="2"/>
      <w:r w:rsidR="00D34320" w:rsidRPr="00A25633">
        <w:rPr>
          <w:rFonts w:cstheme="minorHAnsi"/>
        </w:rPr>
        <w:t xml:space="preserve">strong linear correlation between </w:t>
      </w:r>
      <w:r w:rsidR="00A27D3C" w:rsidRPr="00A25633">
        <w:rPr>
          <w:rFonts w:cstheme="minorHAnsi"/>
        </w:rPr>
        <w:t>shoreline position and beach volume</w:t>
      </w:r>
      <w:r w:rsidR="006C0076" w:rsidRPr="00A25633">
        <w:rPr>
          <w:rFonts w:cstheme="minorHAnsi"/>
        </w:rPr>
        <w:t xml:space="preserve"> </w:t>
      </w:r>
      <w:commentRangeEnd w:id="2"/>
      <w:r w:rsidR="0070789D">
        <w:rPr>
          <w:rStyle w:val="CommentReference"/>
        </w:rPr>
        <w:commentReference w:id="2"/>
      </w:r>
      <w:r w:rsidR="006C0076" w:rsidRPr="00A25633">
        <w:rPr>
          <w:rFonts w:cstheme="minorHAnsi"/>
        </w:rPr>
        <w:t>(</w:t>
      </w:r>
      <w:commentRangeStart w:id="3"/>
      <w:r w:rsidR="006C0076" w:rsidRPr="00A25633">
        <w:rPr>
          <w:rFonts w:cstheme="minorHAnsi"/>
        </w:rPr>
        <w:t>Bryan &amp; Smith 2007</w:t>
      </w:r>
      <w:commentRangeEnd w:id="3"/>
      <w:r w:rsidR="00895D75">
        <w:rPr>
          <w:rStyle w:val="CommentReference"/>
        </w:rPr>
        <w:commentReference w:id="3"/>
      </w:r>
      <w:r w:rsidR="006C0076" w:rsidRPr="00A25633">
        <w:rPr>
          <w:rFonts w:cstheme="minorHAnsi"/>
        </w:rPr>
        <w:t>)</w:t>
      </w:r>
      <w:r w:rsidR="00A27D3C" w:rsidRPr="00A25633">
        <w:rPr>
          <w:rFonts w:cstheme="minorHAnsi"/>
        </w:rPr>
        <w:t xml:space="preserve">. </w:t>
      </w:r>
      <w:r w:rsidRPr="00A25633">
        <w:rPr>
          <w:rFonts w:cstheme="minorHAnsi"/>
        </w:rPr>
        <w:t xml:space="preserve">For these reasons, </w:t>
      </w:r>
      <w:r w:rsidR="00A27D3C" w:rsidRPr="00A25633">
        <w:rPr>
          <w:rFonts w:cstheme="minorHAnsi"/>
        </w:rPr>
        <w:t xml:space="preserve">improving our </w:t>
      </w:r>
      <w:r w:rsidRPr="00A25633">
        <w:rPr>
          <w:rFonts w:cstheme="minorHAnsi"/>
        </w:rPr>
        <w:t>understanding</w:t>
      </w:r>
      <w:r w:rsidR="009D62C8" w:rsidRPr="00A25633">
        <w:rPr>
          <w:rFonts w:cstheme="minorHAnsi"/>
        </w:rPr>
        <w:t xml:space="preserve"> </w:t>
      </w:r>
      <w:r w:rsidR="00A27D3C" w:rsidRPr="00A25633">
        <w:rPr>
          <w:rFonts w:cstheme="minorHAnsi"/>
        </w:rPr>
        <w:t xml:space="preserve">of </w:t>
      </w:r>
      <w:r w:rsidR="009D62C8" w:rsidRPr="00A25633">
        <w:rPr>
          <w:rFonts w:cstheme="minorHAnsi"/>
        </w:rPr>
        <w:t xml:space="preserve">shoreline </w:t>
      </w:r>
      <w:r w:rsidRPr="00A25633">
        <w:rPr>
          <w:rFonts w:cstheme="minorHAnsi"/>
        </w:rPr>
        <w:t>variability</w:t>
      </w:r>
      <w:r w:rsidR="009D62C8" w:rsidRPr="00A25633">
        <w:rPr>
          <w:rFonts w:cstheme="minorHAnsi"/>
        </w:rPr>
        <w:t xml:space="preserve"> over multiple spatial and temporal scales </w:t>
      </w:r>
      <w:r w:rsidR="00D34320" w:rsidRPr="00A25633">
        <w:rPr>
          <w:rFonts w:cstheme="minorHAnsi"/>
        </w:rPr>
        <w:t>i</w:t>
      </w:r>
      <w:r w:rsidRPr="00A25633">
        <w:rPr>
          <w:rFonts w:cstheme="minorHAnsi"/>
        </w:rPr>
        <w:t xml:space="preserve">s a key </w:t>
      </w:r>
      <w:r w:rsidR="009D62C8" w:rsidRPr="00A25633">
        <w:rPr>
          <w:rFonts w:cstheme="minorHAnsi"/>
        </w:rPr>
        <w:t xml:space="preserve">priority for coastal </w:t>
      </w:r>
      <w:r w:rsidR="004F0E3A" w:rsidRPr="00A25633">
        <w:rPr>
          <w:rFonts w:cstheme="minorHAnsi"/>
        </w:rPr>
        <w:t>geoscience and engineering</w:t>
      </w:r>
      <w:r w:rsidR="009D62C8" w:rsidRPr="00A25633">
        <w:rPr>
          <w:rFonts w:cstheme="minorHAnsi"/>
        </w:rPr>
        <w:t xml:space="preserve"> (Power et al. 2021)</w:t>
      </w:r>
      <w:r w:rsidR="00A27D3C" w:rsidRPr="00A25633">
        <w:rPr>
          <w:rFonts w:cstheme="minorHAnsi"/>
        </w:rPr>
        <w:t>.</w:t>
      </w:r>
      <w:r w:rsidR="00B94F89" w:rsidRPr="00A25633">
        <w:rPr>
          <w:rFonts w:cstheme="minorHAnsi"/>
        </w:rPr>
        <w:t xml:space="preserve"> </w:t>
      </w:r>
      <w:r w:rsidR="00103755" w:rsidRPr="00A25633">
        <w:rPr>
          <w:rFonts w:cstheme="minorHAnsi"/>
        </w:rPr>
        <w:t>From short-</w:t>
      </w:r>
      <w:r w:rsidR="00065A17" w:rsidRPr="00A25633">
        <w:rPr>
          <w:rFonts w:cstheme="minorHAnsi"/>
        </w:rPr>
        <w:t xml:space="preserve"> (days to weeks)</w:t>
      </w:r>
      <w:r w:rsidR="00103755" w:rsidRPr="00A25633">
        <w:rPr>
          <w:rFonts w:cstheme="minorHAnsi"/>
        </w:rPr>
        <w:t xml:space="preserve"> to long-term</w:t>
      </w:r>
      <w:r w:rsidR="00065A17" w:rsidRPr="00A25633">
        <w:rPr>
          <w:rFonts w:cstheme="minorHAnsi"/>
        </w:rPr>
        <w:t xml:space="preserve"> (</w:t>
      </w:r>
      <w:r w:rsidR="007557C2" w:rsidRPr="00A25633">
        <w:rPr>
          <w:rFonts w:cstheme="minorHAnsi"/>
        </w:rPr>
        <w:t>years to decades)</w:t>
      </w:r>
      <w:r w:rsidR="00103755" w:rsidRPr="00A25633">
        <w:rPr>
          <w:rFonts w:cstheme="minorHAnsi"/>
        </w:rPr>
        <w:t xml:space="preserve"> timescales, driving factors of shoreline change can include storm events</w:t>
      </w:r>
      <w:ins w:id="4" w:author="Guilherme Vieira da Silva" w:date="2022-10-13T13:40:00Z">
        <w:r w:rsidR="0070789D">
          <w:rPr>
            <w:rFonts w:cstheme="minorHAnsi"/>
          </w:rPr>
          <w:t xml:space="preserve"> (references)</w:t>
        </w:r>
      </w:ins>
      <w:r w:rsidR="00103755" w:rsidRPr="00A25633">
        <w:rPr>
          <w:rFonts w:cstheme="minorHAnsi"/>
        </w:rPr>
        <w:t>, seasonal shifts in the wave climate</w:t>
      </w:r>
      <w:ins w:id="5" w:author="Guilherme Vieira da Silva" w:date="2022-10-13T13:40:00Z">
        <w:r w:rsidR="0070789D">
          <w:rPr>
            <w:rFonts w:cstheme="minorHAnsi"/>
          </w:rPr>
          <w:t xml:space="preserve"> (reference)</w:t>
        </w:r>
      </w:ins>
      <w:r w:rsidR="00103755" w:rsidRPr="00A25633">
        <w:rPr>
          <w:rFonts w:cstheme="minorHAnsi"/>
        </w:rPr>
        <w:t xml:space="preserve">, </w:t>
      </w:r>
      <w:r w:rsidR="00AC4A68" w:rsidRPr="00A25633">
        <w:rPr>
          <w:rFonts w:cstheme="minorHAnsi"/>
        </w:rPr>
        <w:t xml:space="preserve">periodic changes </w:t>
      </w:r>
      <w:del w:id="6" w:author="Amir Etemad Shahidi" w:date="2022-10-13T09:16:00Z">
        <w:r w:rsidR="00AC4A68" w:rsidRPr="00A25633" w:rsidDel="00895D75">
          <w:rPr>
            <w:rFonts w:cstheme="minorHAnsi"/>
          </w:rPr>
          <w:delText xml:space="preserve">to </w:delText>
        </w:r>
      </w:del>
      <w:ins w:id="7" w:author="Amir Etemad Shahidi" w:date="2022-10-13T09:16:00Z">
        <w:r w:rsidR="00895D75">
          <w:rPr>
            <w:rFonts w:cstheme="minorHAnsi"/>
          </w:rPr>
          <w:t>of</w:t>
        </w:r>
        <w:r w:rsidR="00895D75" w:rsidRPr="00A25633">
          <w:rPr>
            <w:rFonts w:cstheme="minorHAnsi"/>
          </w:rPr>
          <w:t xml:space="preserve"> </w:t>
        </w:r>
      </w:ins>
      <w:r w:rsidR="00AC4A68" w:rsidRPr="00A25633">
        <w:rPr>
          <w:rFonts w:cstheme="minorHAnsi"/>
        </w:rPr>
        <w:t>climate variability indices (</w:t>
      </w:r>
      <w:proofErr w:type="gramStart"/>
      <w:r w:rsidR="00AC4A68" w:rsidRPr="00A25633">
        <w:rPr>
          <w:rFonts w:cstheme="minorHAnsi"/>
        </w:rPr>
        <w:t>e.g.</w:t>
      </w:r>
      <w:proofErr w:type="gramEnd"/>
      <w:r w:rsidR="00AC4A68" w:rsidRPr="00A25633">
        <w:rPr>
          <w:rFonts w:cstheme="minorHAnsi"/>
        </w:rPr>
        <w:t xml:space="preserve"> E</w:t>
      </w:r>
      <w:r w:rsidR="007338A7" w:rsidRPr="00A25633">
        <w:rPr>
          <w:rFonts w:cstheme="minorHAnsi"/>
        </w:rPr>
        <w:t xml:space="preserve">l </w:t>
      </w:r>
      <w:r w:rsidR="00AC4A68" w:rsidRPr="00A25633">
        <w:rPr>
          <w:rFonts w:cstheme="minorHAnsi"/>
        </w:rPr>
        <w:t>N</w:t>
      </w:r>
      <w:r w:rsidR="007338A7" w:rsidRPr="00A25633">
        <w:rPr>
          <w:rFonts w:cstheme="minorHAnsi"/>
        </w:rPr>
        <w:t>ino Southern Oscillation</w:t>
      </w:r>
      <w:r w:rsidR="00AC4A68" w:rsidRPr="00A25633">
        <w:rPr>
          <w:rFonts w:cstheme="minorHAnsi"/>
        </w:rPr>
        <w:t>, N</w:t>
      </w:r>
      <w:r w:rsidR="007338A7" w:rsidRPr="00A25633">
        <w:rPr>
          <w:rFonts w:cstheme="minorHAnsi"/>
        </w:rPr>
        <w:t xml:space="preserve">orth </w:t>
      </w:r>
      <w:r w:rsidR="00AC4A68" w:rsidRPr="00A25633">
        <w:rPr>
          <w:rFonts w:cstheme="minorHAnsi"/>
        </w:rPr>
        <w:t>A</w:t>
      </w:r>
      <w:r w:rsidR="007338A7" w:rsidRPr="00A25633">
        <w:rPr>
          <w:rFonts w:cstheme="minorHAnsi"/>
        </w:rPr>
        <w:t xml:space="preserve">tlantic </w:t>
      </w:r>
      <w:r w:rsidR="00AC4A68" w:rsidRPr="00A25633">
        <w:rPr>
          <w:rFonts w:cstheme="minorHAnsi"/>
        </w:rPr>
        <w:t>O</w:t>
      </w:r>
      <w:r w:rsidR="007338A7" w:rsidRPr="00A25633">
        <w:rPr>
          <w:rFonts w:cstheme="minorHAnsi"/>
        </w:rPr>
        <w:t>scillation</w:t>
      </w:r>
      <w:ins w:id="8" w:author="Guilherme Vieira da Silva" w:date="2022-10-13T13:40:00Z">
        <w:r w:rsidR="0070789D">
          <w:rPr>
            <w:rFonts w:cstheme="minorHAnsi"/>
          </w:rPr>
          <w:t xml:space="preserve"> - reference</w:t>
        </w:r>
      </w:ins>
      <w:r w:rsidR="00AC4A68" w:rsidRPr="00A25633">
        <w:rPr>
          <w:rFonts w:cstheme="minorHAnsi"/>
        </w:rPr>
        <w:t>)</w:t>
      </w:r>
      <w:r w:rsidR="007338A7" w:rsidRPr="00A25633">
        <w:rPr>
          <w:rFonts w:cstheme="minorHAnsi"/>
        </w:rPr>
        <w:t xml:space="preserve"> and global climate change (e.g. sea level rise)</w:t>
      </w:r>
      <w:ins w:id="9" w:author="Guilherme Vieira da Silva" w:date="2022-10-13T13:40:00Z">
        <w:r w:rsidR="0070789D">
          <w:rPr>
            <w:rFonts w:cstheme="minorHAnsi"/>
          </w:rPr>
          <w:t xml:space="preserve"> </w:t>
        </w:r>
        <w:commentRangeStart w:id="10"/>
        <w:proofErr w:type="spellStart"/>
        <w:r w:rsidR="0070789D">
          <w:rPr>
            <w:rFonts w:cstheme="minorHAnsi"/>
          </w:rPr>
          <w:t>refernce</w:t>
        </w:r>
      </w:ins>
      <w:commentRangeEnd w:id="10"/>
      <w:proofErr w:type="spellEnd"/>
      <w:ins w:id="11" w:author="Guilherme Vieira da Silva" w:date="2022-10-13T13:41:00Z">
        <w:r w:rsidR="0070789D">
          <w:rPr>
            <w:rStyle w:val="CommentReference"/>
          </w:rPr>
          <w:commentReference w:id="10"/>
        </w:r>
      </w:ins>
      <w:r w:rsidR="007338A7" w:rsidRPr="00A25633">
        <w:rPr>
          <w:rFonts w:cstheme="minorHAnsi"/>
        </w:rPr>
        <w:t>.</w:t>
      </w:r>
    </w:p>
    <w:p w14:paraId="67256FEA" w14:textId="2C46FF0F" w:rsidR="003315C8" w:rsidRPr="00A25633" w:rsidRDefault="005028EA" w:rsidP="00AA0658">
      <w:pPr>
        <w:rPr>
          <w:rFonts w:cstheme="minorHAnsi"/>
        </w:rPr>
      </w:pPr>
      <w:bookmarkStart w:id="12" w:name="OLE_LINK2"/>
      <w:bookmarkEnd w:id="0"/>
      <w:r w:rsidRPr="00A25633">
        <w:rPr>
          <w:rFonts w:cstheme="minorHAnsi"/>
        </w:rPr>
        <w:t xml:space="preserve">Mountainous </w:t>
      </w:r>
      <w:r w:rsidR="00D77137" w:rsidRPr="00A25633">
        <w:rPr>
          <w:rFonts w:cstheme="minorHAnsi"/>
        </w:rPr>
        <w:t xml:space="preserve">or hilly </w:t>
      </w:r>
      <w:r w:rsidRPr="00A25633">
        <w:rPr>
          <w:rFonts w:cstheme="minorHAnsi"/>
        </w:rPr>
        <w:t>coast</w:t>
      </w:r>
      <w:r w:rsidR="00D77137" w:rsidRPr="00A25633">
        <w:rPr>
          <w:rFonts w:cstheme="minorHAnsi"/>
        </w:rPr>
        <w:t>lines</w:t>
      </w:r>
      <w:r w:rsidRPr="00A25633">
        <w:rPr>
          <w:rFonts w:cstheme="minorHAnsi"/>
        </w:rPr>
        <w:t xml:space="preserve"> associated with e</w:t>
      </w:r>
      <w:r w:rsidR="00A11F95" w:rsidRPr="00A25633">
        <w:rPr>
          <w:rFonts w:cstheme="minorHAnsi"/>
        </w:rPr>
        <w:t>mbayed (or headland</w:t>
      </w:r>
      <w:r w:rsidR="00E76772" w:rsidRPr="00A25633">
        <w:rPr>
          <w:rFonts w:cstheme="minorHAnsi"/>
        </w:rPr>
        <w:t xml:space="preserve"> </w:t>
      </w:r>
      <w:r w:rsidR="00A11F95" w:rsidRPr="00A25633">
        <w:rPr>
          <w:rFonts w:cstheme="minorHAnsi"/>
        </w:rPr>
        <w:t>bay)</w:t>
      </w:r>
      <w:r w:rsidR="0002454F" w:rsidRPr="00A25633">
        <w:rPr>
          <w:rFonts w:cstheme="minorHAnsi"/>
        </w:rPr>
        <w:t xml:space="preserve"> beaches</w:t>
      </w:r>
      <w:r w:rsidRPr="00A25633">
        <w:rPr>
          <w:rFonts w:cstheme="minorHAnsi"/>
        </w:rPr>
        <w:t xml:space="preserve"> </w:t>
      </w:r>
      <w:r w:rsidR="00D77137" w:rsidRPr="00A25633">
        <w:rPr>
          <w:rFonts w:cstheme="minorHAnsi"/>
        </w:rPr>
        <w:t xml:space="preserve">form about </w:t>
      </w:r>
      <w:r w:rsidR="00CE44C5" w:rsidRPr="00A25633">
        <w:rPr>
          <w:rFonts w:cstheme="minorHAnsi"/>
        </w:rPr>
        <w:t>50% of the world’s coasts</w:t>
      </w:r>
      <w:r w:rsidR="00006673" w:rsidRPr="00A25633">
        <w:rPr>
          <w:rFonts w:cstheme="minorHAnsi"/>
        </w:rPr>
        <w:t xml:space="preserve"> (Inman &amp; Nordstrom 1971).</w:t>
      </w:r>
      <w:r w:rsidR="00F4792D" w:rsidRPr="00A25633">
        <w:rPr>
          <w:rFonts w:cstheme="minorHAnsi"/>
        </w:rPr>
        <w:t xml:space="preserve"> </w:t>
      </w:r>
      <w:r w:rsidR="006C0076" w:rsidRPr="00A25633">
        <w:rPr>
          <w:rFonts w:cstheme="minorHAnsi"/>
        </w:rPr>
        <w:t>S</w:t>
      </w:r>
      <w:r w:rsidR="005D5733" w:rsidRPr="00A25633">
        <w:rPr>
          <w:rFonts w:cstheme="minorHAnsi"/>
        </w:rPr>
        <w:t xml:space="preserve">horeline change research </w:t>
      </w:r>
      <w:r w:rsidR="00427473" w:rsidRPr="00A25633">
        <w:rPr>
          <w:rFonts w:cstheme="minorHAnsi"/>
        </w:rPr>
        <w:t>focused on an embayed beach</w:t>
      </w:r>
      <w:r w:rsidR="005D5733" w:rsidRPr="00A25633">
        <w:rPr>
          <w:rFonts w:cstheme="minorHAnsi"/>
        </w:rPr>
        <w:t xml:space="preserve"> can</w:t>
      </w:r>
      <w:r w:rsidR="006C0076" w:rsidRPr="00A25633">
        <w:rPr>
          <w:rFonts w:cstheme="minorHAnsi"/>
        </w:rPr>
        <w:t xml:space="preserve"> therefore</w:t>
      </w:r>
      <w:r w:rsidR="005D5733" w:rsidRPr="00A25633">
        <w:rPr>
          <w:rFonts w:cstheme="minorHAnsi"/>
        </w:rPr>
        <w:t xml:space="preserve"> be </w:t>
      </w:r>
      <w:r w:rsidR="00427473" w:rsidRPr="00A25633">
        <w:rPr>
          <w:rFonts w:cstheme="minorHAnsi"/>
        </w:rPr>
        <w:t>applied with global significance</w:t>
      </w:r>
      <w:r w:rsidR="005D5733" w:rsidRPr="00A25633">
        <w:rPr>
          <w:rFonts w:cstheme="minorHAnsi"/>
        </w:rPr>
        <w:t xml:space="preserve">. </w:t>
      </w:r>
      <w:r w:rsidR="00F4792D" w:rsidRPr="00A25633">
        <w:rPr>
          <w:rFonts w:cstheme="minorHAnsi"/>
        </w:rPr>
        <w:t>Unless headland bypassing is a common occurrence</w:t>
      </w:r>
      <w:r w:rsidR="004F7959" w:rsidRPr="00A25633">
        <w:rPr>
          <w:rFonts w:cstheme="minorHAnsi"/>
        </w:rPr>
        <w:t xml:space="preserve"> (</w:t>
      </w:r>
      <w:proofErr w:type="gramStart"/>
      <w:r w:rsidR="004F7959" w:rsidRPr="00A25633">
        <w:rPr>
          <w:rFonts w:cstheme="minorHAnsi"/>
        </w:rPr>
        <w:t>e.g.</w:t>
      </w:r>
      <w:proofErr w:type="gramEnd"/>
      <w:r w:rsidR="004F7959" w:rsidRPr="00A25633">
        <w:rPr>
          <w:rFonts w:cstheme="minorHAnsi"/>
        </w:rPr>
        <w:t xml:space="preserve"> Silva et al. 2021)</w:t>
      </w:r>
      <w:r w:rsidR="00F4792D" w:rsidRPr="00A25633">
        <w:rPr>
          <w:rFonts w:cstheme="minorHAnsi"/>
        </w:rPr>
        <w:t xml:space="preserve">, these embayed beaches are </w:t>
      </w:r>
      <w:r w:rsidR="004A0751" w:rsidRPr="00A25633">
        <w:rPr>
          <w:rFonts w:cstheme="minorHAnsi"/>
        </w:rPr>
        <w:t>generally described as closed systems</w:t>
      </w:r>
      <w:r w:rsidR="00EB7A91" w:rsidRPr="00A25633">
        <w:rPr>
          <w:rFonts w:cstheme="minorHAnsi"/>
        </w:rPr>
        <w:t xml:space="preserve"> where sediment is contained between two </w:t>
      </w:r>
      <w:commentRangeStart w:id="13"/>
      <w:r w:rsidR="00EB7A91" w:rsidRPr="00A25633">
        <w:rPr>
          <w:rFonts w:cstheme="minorHAnsi"/>
        </w:rPr>
        <w:t>headlands</w:t>
      </w:r>
      <w:commentRangeEnd w:id="13"/>
      <w:r w:rsidR="0070789D">
        <w:rPr>
          <w:rStyle w:val="CommentReference"/>
        </w:rPr>
        <w:commentReference w:id="13"/>
      </w:r>
      <w:ins w:id="14" w:author="Guilherme Vieira da Silva" w:date="2022-10-13T13:42:00Z">
        <w:r w:rsidR="0070789D">
          <w:rPr>
            <w:rFonts w:cstheme="minorHAnsi"/>
          </w:rPr>
          <w:t xml:space="preserve"> ()</w:t>
        </w:r>
      </w:ins>
      <w:r w:rsidR="00EB7A91" w:rsidRPr="00A25633">
        <w:rPr>
          <w:rFonts w:cstheme="minorHAnsi"/>
        </w:rPr>
        <w:t>, structures or rocky outcrops</w:t>
      </w:r>
      <w:r w:rsidR="006D3647" w:rsidRPr="00A25633">
        <w:rPr>
          <w:rFonts w:cstheme="minorHAnsi"/>
        </w:rPr>
        <w:t xml:space="preserve">. </w:t>
      </w:r>
      <w:r w:rsidR="006C0076" w:rsidRPr="00A25633">
        <w:rPr>
          <w:rFonts w:cstheme="minorHAnsi"/>
        </w:rPr>
        <w:t>(</w:t>
      </w:r>
      <w:r w:rsidR="006C0076" w:rsidRPr="00A25633">
        <w:rPr>
          <w:rFonts w:cstheme="minorHAnsi"/>
          <w:highlight w:val="yellow"/>
        </w:rPr>
        <w:t>link</w:t>
      </w:r>
      <w:r w:rsidR="006C0076" w:rsidRPr="00A25633">
        <w:rPr>
          <w:rFonts w:cstheme="minorHAnsi"/>
        </w:rPr>
        <w:t xml:space="preserve">) </w:t>
      </w:r>
      <w:r w:rsidR="006D3647" w:rsidRPr="00A25633">
        <w:rPr>
          <w:rFonts w:cstheme="minorHAnsi"/>
        </w:rPr>
        <w:t>Instead</w:t>
      </w:r>
      <w:r w:rsidR="00427473" w:rsidRPr="00A25633">
        <w:rPr>
          <w:rFonts w:cstheme="minorHAnsi"/>
        </w:rPr>
        <w:t xml:space="preserve">, </w:t>
      </w:r>
      <w:del w:id="15" w:author="Amir Etemad Shahidi" w:date="2022-10-13T09:20:00Z">
        <w:r w:rsidR="00905534" w:rsidRPr="00A25633" w:rsidDel="00A3037A">
          <w:rPr>
            <w:rFonts w:cstheme="minorHAnsi"/>
          </w:rPr>
          <w:delText xml:space="preserve">beach </w:delText>
        </w:r>
        <w:r w:rsidR="00427473" w:rsidRPr="00A25633" w:rsidDel="00A3037A">
          <w:rPr>
            <w:rFonts w:cstheme="minorHAnsi"/>
          </w:rPr>
          <w:delText xml:space="preserve">rotation is a dominant mode of shoreline variability </w:delText>
        </w:r>
      </w:del>
      <w:r w:rsidR="00D34320" w:rsidRPr="00A25633">
        <w:rPr>
          <w:rFonts w:cstheme="minorHAnsi"/>
        </w:rPr>
        <w:t xml:space="preserve">at embayed beaches </w:t>
      </w:r>
      <w:r w:rsidR="00427473" w:rsidRPr="00A25633">
        <w:rPr>
          <w:rFonts w:cstheme="minorHAnsi"/>
        </w:rPr>
        <w:t xml:space="preserve">where </w:t>
      </w:r>
      <w:r w:rsidR="00905534" w:rsidRPr="00A25633">
        <w:rPr>
          <w:rFonts w:cstheme="minorHAnsi"/>
        </w:rPr>
        <w:t>s</w:t>
      </w:r>
      <w:r w:rsidR="00427473" w:rsidRPr="00A25633">
        <w:rPr>
          <w:rFonts w:cstheme="minorHAnsi"/>
        </w:rPr>
        <w:t xml:space="preserve">ediment </w:t>
      </w:r>
      <w:r w:rsidR="00905534" w:rsidRPr="00A25633">
        <w:rPr>
          <w:rFonts w:cstheme="minorHAnsi"/>
        </w:rPr>
        <w:t>transport results in an</w:t>
      </w:r>
      <w:r w:rsidR="006D3647" w:rsidRPr="00A25633">
        <w:rPr>
          <w:rFonts w:cstheme="minorHAnsi"/>
        </w:rPr>
        <w:t xml:space="preserve"> </w:t>
      </w:r>
      <w:r w:rsidR="004C6BDD" w:rsidRPr="00A25633">
        <w:rPr>
          <w:rFonts w:cstheme="minorHAnsi"/>
        </w:rPr>
        <w:t xml:space="preserve">apparent </w:t>
      </w:r>
      <w:r w:rsidR="00442DA1" w:rsidRPr="00A25633">
        <w:rPr>
          <w:rFonts w:cstheme="minorHAnsi"/>
        </w:rPr>
        <w:t xml:space="preserve">out-of-phase shift in </w:t>
      </w:r>
      <w:ins w:id="16" w:author="Amir Etemad Shahidi" w:date="2022-10-13T09:21:00Z">
        <w:r w:rsidR="00A3037A">
          <w:rPr>
            <w:rFonts w:cstheme="minorHAnsi"/>
          </w:rPr>
          <w:t xml:space="preserve">the </w:t>
        </w:r>
      </w:ins>
      <w:r w:rsidR="00442DA1" w:rsidRPr="00A25633">
        <w:rPr>
          <w:rFonts w:cstheme="minorHAnsi"/>
        </w:rPr>
        <w:t>shoreline position at each end of the beach</w:t>
      </w:r>
      <w:ins w:id="17" w:author="Amir Etemad Shahidi" w:date="2022-10-13T09:20:00Z">
        <w:r w:rsidR="00A3037A">
          <w:rPr>
            <w:rFonts w:cstheme="minorHAnsi"/>
          </w:rPr>
          <w:t xml:space="preserve">, </w:t>
        </w:r>
        <w:r w:rsidR="00A3037A" w:rsidRPr="00A25633">
          <w:rPr>
            <w:rFonts w:cstheme="minorHAnsi"/>
          </w:rPr>
          <w:t>beach rotation is a dominant mode of shoreline variability</w:t>
        </w:r>
      </w:ins>
      <w:r w:rsidR="0043757C" w:rsidRPr="00A25633">
        <w:rPr>
          <w:rFonts w:cstheme="minorHAnsi"/>
        </w:rPr>
        <w:t xml:space="preserve"> </w:t>
      </w:r>
      <w:r w:rsidR="002F147D" w:rsidRPr="00A25633">
        <w:rPr>
          <w:rFonts w:cstheme="minorHAnsi"/>
        </w:rPr>
        <w:t>(</w:t>
      </w:r>
      <w:r w:rsidR="00905534" w:rsidRPr="00A25633">
        <w:rPr>
          <w:rFonts w:cstheme="minorHAnsi"/>
        </w:rPr>
        <w:t>Short &amp; Masselink 1999, Klein et al. 2002, Turki et al. 2013</w:t>
      </w:r>
      <w:r w:rsidR="00B84C3E" w:rsidRPr="00A25633">
        <w:rPr>
          <w:rFonts w:cstheme="minorHAnsi"/>
        </w:rPr>
        <w:t>)</w:t>
      </w:r>
      <w:r w:rsidR="006D3647" w:rsidRPr="00A25633">
        <w:rPr>
          <w:rFonts w:cstheme="minorHAnsi"/>
        </w:rPr>
        <w:t>.</w:t>
      </w:r>
      <w:r w:rsidR="000A5444" w:rsidRPr="00A25633">
        <w:rPr>
          <w:rFonts w:cstheme="minorHAnsi"/>
        </w:rPr>
        <w:t xml:space="preserve"> </w:t>
      </w:r>
    </w:p>
    <w:p w14:paraId="2D6D178E" w14:textId="6670F2EB" w:rsidR="004F0E3A" w:rsidRPr="00A25633" w:rsidRDefault="0003098E" w:rsidP="00AA0658">
      <w:pPr>
        <w:rPr>
          <w:rFonts w:cstheme="minorHAnsi"/>
        </w:rPr>
      </w:pPr>
      <w:bookmarkStart w:id="18" w:name="OLE_LINK3"/>
      <w:bookmarkEnd w:id="12"/>
      <w:r w:rsidRPr="00A25633">
        <w:rPr>
          <w:rFonts w:cstheme="minorHAnsi"/>
        </w:rPr>
        <w:t xml:space="preserve">There is </w:t>
      </w:r>
      <w:ins w:id="19" w:author="Amir Etemad Shahidi" w:date="2022-10-13T09:21:00Z">
        <w:r w:rsidR="00A3037A">
          <w:rPr>
            <w:rFonts w:cstheme="minorHAnsi"/>
          </w:rPr>
          <w:t xml:space="preserve">a </w:t>
        </w:r>
      </w:ins>
      <w:r w:rsidRPr="00A25633">
        <w:rPr>
          <w:rFonts w:cstheme="minorHAnsi"/>
        </w:rPr>
        <w:t>notable variability in the dominant driving hydrodynamic factors of beach rotation</w:t>
      </w:r>
      <w:r w:rsidR="006C4784" w:rsidRPr="00A25633">
        <w:rPr>
          <w:rFonts w:cstheme="minorHAnsi"/>
        </w:rPr>
        <w:t xml:space="preserve">, </w:t>
      </w:r>
      <w:r w:rsidRPr="00A25633">
        <w:rPr>
          <w:rFonts w:cstheme="minorHAnsi"/>
        </w:rPr>
        <w:t xml:space="preserve">with both the reversal of longshore sediment transport </w:t>
      </w:r>
      <w:r w:rsidR="006C4784" w:rsidRPr="00A25633">
        <w:rPr>
          <w:rFonts w:cstheme="minorHAnsi"/>
        </w:rPr>
        <w:t xml:space="preserve">(Klein et al., 2002) </w:t>
      </w:r>
      <w:r w:rsidRPr="00A25633">
        <w:rPr>
          <w:rFonts w:cstheme="minorHAnsi"/>
        </w:rPr>
        <w:t xml:space="preserve">and longshore variability in cross-shore sediment transport (Harley et al., 2015) </w:t>
      </w:r>
      <w:del w:id="20" w:author="Amir Etemad Shahidi" w:date="2022-10-13T09:23:00Z">
        <w:r w:rsidR="00D34320" w:rsidRPr="00A25633" w:rsidDel="00A3037A">
          <w:rPr>
            <w:rFonts w:cstheme="minorHAnsi"/>
          </w:rPr>
          <w:delText>found to be</w:delText>
        </w:r>
      </w:del>
      <w:ins w:id="21" w:author="Amir Etemad Shahidi" w:date="2022-10-13T09:23:00Z">
        <w:r w:rsidR="00A3037A">
          <w:rPr>
            <w:rFonts w:cstheme="minorHAnsi"/>
          </w:rPr>
          <w:t>being?</w:t>
        </w:r>
      </w:ins>
      <w:r w:rsidRPr="00A25633">
        <w:rPr>
          <w:rFonts w:cstheme="minorHAnsi"/>
        </w:rPr>
        <w:t xml:space="preserve"> important. Beach rotation is often linked to seasonal shifts in the wave climate</w:t>
      </w:r>
      <w:r w:rsidR="00771315" w:rsidRPr="00A25633">
        <w:rPr>
          <w:rFonts w:cstheme="minorHAnsi"/>
        </w:rPr>
        <w:t xml:space="preserve"> (Turki et al. 2013, </w:t>
      </w:r>
      <w:r w:rsidR="006C4784" w:rsidRPr="00A25633">
        <w:rPr>
          <w:rFonts w:cstheme="minorHAnsi"/>
        </w:rPr>
        <w:t>…</w:t>
      </w:r>
      <w:r w:rsidR="00771315" w:rsidRPr="00A25633">
        <w:rPr>
          <w:rFonts w:cstheme="minorHAnsi"/>
        </w:rPr>
        <w:t>)</w:t>
      </w:r>
      <w:r w:rsidR="003C03F5" w:rsidRPr="00A25633">
        <w:rPr>
          <w:rFonts w:cstheme="minorHAnsi"/>
        </w:rPr>
        <w:t>, including both wave direction and significant wave height</w:t>
      </w:r>
      <w:r w:rsidRPr="00A25633">
        <w:rPr>
          <w:rFonts w:cstheme="minorHAnsi"/>
        </w:rPr>
        <w:t>. However, climate drivers such as El-Nino Southern Oscillation (</w:t>
      </w:r>
      <w:r w:rsidR="00133C0A" w:rsidRPr="00A25633">
        <w:rPr>
          <w:rFonts w:cstheme="minorHAnsi"/>
        </w:rPr>
        <w:t xml:space="preserve">Short et al., 2000; </w:t>
      </w:r>
      <w:r w:rsidRPr="00A25633">
        <w:rPr>
          <w:rFonts w:cstheme="minorHAnsi"/>
        </w:rPr>
        <w:t xml:space="preserve">Ranasinghe et al., 2004) and North Atlantic Oscillation (Thomas et al., 2011) have also been linked to beach rotation. </w:t>
      </w:r>
      <w:commentRangeStart w:id="22"/>
      <w:r w:rsidRPr="00A25633">
        <w:rPr>
          <w:rFonts w:cstheme="minorHAnsi"/>
        </w:rPr>
        <w:t xml:space="preserve">Understanding this coastal process requires a </w:t>
      </w:r>
      <w:proofErr w:type="spellStart"/>
      <w:r w:rsidRPr="00A25633">
        <w:rPr>
          <w:rFonts w:cstheme="minorHAnsi"/>
        </w:rPr>
        <w:t>spatio</w:t>
      </w:r>
      <w:proofErr w:type="spellEnd"/>
      <w:r w:rsidRPr="00A25633">
        <w:rPr>
          <w:rFonts w:cstheme="minorHAnsi"/>
        </w:rPr>
        <w:t>-temporal analysis of the whole beach (Klein et al., 2002). However, beach profiles or shoreline transects at either end of a sandy embayment</w:t>
      </w:r>
      <w:r w:rsidR="003C03F5" w:rsidRPr="00A25633">
        <w:rPr>
          <w:rFonts w:cstheme="minorHAnsi"/>
        </w:rPr>
        <w:t xml:space="preserve"> have been used with great success to measure the </w:t>
      </w:r>
      <w:r w:rsidRPr="00A25633">
        <w:rPr>
          <w:rFonts w:cstheme="minorHAnsi"/>
        </w:rPr>
        <w:t xml:space="preserve">magnitude and timescales of </w:t>
      </w:r>
      <w:del w:id="23" w:author="Amir Etemad Shahidi" w:date="2022-10-13T09:26:00Z">
        <w:r w:rsidRPr="00A25633" w:rsidDel="00A3037A">
          <w:rPr>
            <w:rFonts w:cstheme="minorHAnsi"/>
          </w:rPr>
          <w:delText xml:space="preserve">suspected </w:delText>
        </w:r>
      </w:del>
      <w:ins w:id="24" w:author="Amir Etemad Shahidi" w:date="2022-10-13T09:26:00Z">
        <w:r w:rsidR="00A3037A">
          <w:rPr>
            <w:rFonts w:cstheme="minorHAnsi"/>
          </w:rPr>
          <w:t>plausible?</w:t>
        </w:r>
        <w:r w:rsidR="00A3037A" w:rsidRPr="00A25633">
          <w:rPr>
            <w:rFonts w:cstheme="minorHAnsi"/>
          </w:rPr>
          <w:t xml:space="preserve"> </w:t>
        </w:r>
      </w:ins>
      <w:r w:rsidRPr="00A25633">
        <w:rPr>
          <w:rFonts w:cstheme="minorHAnsi"/>
        </w:rPr>
        <w:t>beach rotatio</w:t>
      </w:r>
      <w:r w:rsidR="003C03F5" w:rsidRPr="00A25633">
        <w:rPr>
          <w:rFonts w:cstheme="minorHAnsi"/>
        </w:rPr>
        <w:t>n (e.g. Ranasinghe et al. 2004)</w:t>
      </w:r>
      <w:r w:rsidRPr="00A25633">
        <w:rPr>
          <w:rFonts w:cstheme="minorHAnsi"/>
        </w:rPr>
        <w:t>.</w:t>
      </w:r>
      <w:commentRangeEnd w:id="22"/>
      <w:r w:rsidR="006C0076" w:rsidRPr="00A25633">
        <w:rPr>
          <w:rStyle w:val="CommentReference"/>
          <w:sz w:val="22"/>
          <w:szCs w:val="22"/>
        </w:rPr>
        <w:commentReference w:id="22"/>
      </w:r>
    </w:p>
    <w:p w14:paraId="5770EADA" w14:textId="02ED3BD6" w:rsidR="00900F8A" w:rsidRPr="00A25633" w:rsidRDefault="00B62CA3" w:rsidP="001F2EF9">
      <w:bookmarkStart w:id="25" w:name="OLE_LINK4"/>
      <w:bookmarkEnd w:id="18"/>
      <w:commentRangeStart w:id="26"/>
      <w:r w:rsidRPr="00A25633">
        <w:t xml:space="preserve">The </w:t>
      </w:r>
      <w:commentRangeEnd w:id="26"/>
      <w:r w:rsidR="0070789D">
        <w:rPr>
          <w:rStyle w:val="CommentReference"/>
        </w:rPr>
        <w:commentReference w:id="26"/>
      </w:r>
      <w:r w:rsidRPr="00A25633">
        <w:t>Southern Annular Mode (</w:t>
      </w:r>
      <w:r w:rsidR="001F2EF9" w:rsidRPr="00A25633">
        <w:t>SAM</w:t>
      </w:r>
      <w:r w:rsidRPr="00A25633">
        <w:t>)</w:t>
      </w:r>
      <w:r w:rsidR="001F2EF9" w:rsidRPr="00A25633">
        <w:t xml:space="preserve"> is a dominant mode of Southern Ocean </w:t>
      </w:r>
      <w:r w:rsidRPr="00A25633">
        <w:t xml:space="preserve">climate </w:t>
      </w:r>
      <w:r w:rsidR="001F2EF9" w:rsidRPr="00A25633">
        <w:t xml:space="preserve">variability </w:t>
      </w:r>
      <w:r w:rsidR="001205F6" w:rsidRPr="00A25633">
        <w:t>(</w:t>
      </w:r>
      <w:r w:rsidR="001F2EF9" w:rsidRPr="00A25633">
        <w:t>Rogers &amp; van Loon</w:t>
      </w:r>
      <w:ins w:id="27" w:author="Amir Etemad Shahidi" w:date="2022-10-13T09:27:00Z">
        <w:r w:rsidR="00A3037A">
          <w:t>,</w:t>
        </w:r>
      </w:ins>
      <w:r w:rsidR="001F2EF9" w:rsidRPr="00A25633">
        <w:t xml:space="preserve"> 1982</w:t>
      </w:r>
      <w:del w:id="28" w:author="Amir Etemad Shahidi" w:date="2022-10-13T09:27:00Z">
        <w:r w:rsidR="00133C0A" w:rsidRPr="00A25633" w:rsidDel="00A3037A">
          <w:delText xml:space="preserve">, </w:delText>
        </w:r>
      </w:del>
      <w:ins w:id="29" w:author="Amir Etemad Shahidi" w:date="2022-10-13T09:27:00Z">
        <w:r w:rsidR="00A3037A">
          <w:t>;</w:t>
        </w:r>
        <w:r w:rsidR="00A3037A" w:rsidRPr="00A25633">
          <w:t xml:space="preserve"> </w:t>
        </w:r>
      </w:ins>
      <w:r w:rsidR="00133C0A" w:rsidRPr="00A25633">
        <w:t>Simmonds</w:t>
      </w:r>
      <w:ins w:id="30" w:author="Amir Etemad Shahidi" w:date="2022-10-13T09:27:00Z">
        <w:r w:rsidR="00A3037A">
          <w:t>,</w:t>
        </w:r>
      </w:ins>
      <w:r w:rsidR="00133C0A" w:rsidRPr="00A25633">
        <w:t xml:space="preserve"> 2003</w:t>
      </w:r>
      <w:r w:rsidR="001F2EF9" w:rsidRPr="00A25633">
        <w:t>)</w:t>
      </w:r>
      <w:r w:rsidR="001205F6" w:rsidRPr="00A25633">
        <w:t xml:space="preserve">. </w:t>
      </w:r>
      <w:r w:rsidR="00995F2F" w:rsidRPr="00A25633">
        <w:t xml:space="preserve">The Southern Ocean is </w:t>
      </w:r>
      <w:commentRangeStart w:id="31"/>
      <w:r w:rsidR="00995F2F" w:rsidRPr="00A25633">
        <w:t xml:space="preserve">well known </w:t>
      </w:r>
      <w:commentRangeEnd w:id="31"/>
      <w:r w:rsidR="0070789D">
        <w:rPr>
          <w:rStyle w:val="CommentReference"/>
        </w:rPr>
        <w:commentReference w:id="31"/>
      </w:r>
      <w:r w:rsidR="00995F2F" w:rsidRPr="00A25633">
        <w:t xml:space="preserve">for its </w:t>
      </w:r>
      <w:r w:rsidR="001A1047" w:rsidRPr="00A25633">
        <w:t>persistent</w:t>
      </w:r>
      <w:r w:rsidR="00710D70" w:rsidRPr="00A25633">
        <w:t xml:space="preserve"> and strong storm belt</w:t>
      </w:r>
      <w:r w:rsidR="000D6059" w:rsidRPr="00A25633">
        <w:t xml:space="preserve"> associated with </w:t>
      </w:r>
      <w:r w:rsidR="001A1047" w:rsidRPr="00A25633">
        <w:t>low-pressure and frontal systems</w:t>
      </w:r>
      <w:r w:rsidR="0087144F" w:rsidRPr="00A25633">
        <w:t>. T</w:t>
      </w:r>
      <w:r w:rsidR="005A461C" w:rsidRPr="00A25633">
        <w:t xml:space="preserve">hese intense winds are responsible </w:t>
      </w:r>
      <w:r w:rsidR="000E0E0A" w:rsidRPr="00A25633">
        <w:t xml:space="preserve">for </w:t>
      </w:r>
      <w:r w:rsidR="00AD5DD5" w:rsidRPr="00A25633">
        <w:t xml:space="preserve">much of the ocean </w:t>
      </w:r>
      <w:r w:rsidR="000E0E0A" w:rsidRPr="00A25633">
        <w:t>swell</w:t>
      </w:r>
      <w:r w:rsidR="00AD5DD5" w:rsidRPr="00A25633">
        <w:t xml:space="preserve">s globally, </w:t>
      </w:r>
      <w:r w:rsidR="00E36104" w:rsidRPr="00A25633">
        <w:t>across the southern hemisphere and even into the North Pac</w:t>
      </w:r>
      <w:r w:rsidR="001177CF" w:rsidRPr="00A25633">
        <w:t>i</w:t>
      </w:r>
      <w:r w:rsidR="00E36104" w:rsidRPr="00A25633">
        <w:t>fic (</w:t>
      </w:r>
      <w:r w:rsidR="001177CF" w:rsidRPr="00A25633">
        <w:t xml:space="preserve">Young 1999). </w:t>
      </w:r>
      <w:r w:rsidR="00710D70" w:rsidRPr="00A25633">
        <w:t>SAM is</w:t>
      </w:r>
      <w:r w:rsidR="001F2EF9" w:rsidRPr="00A25633">
        <w:t xml:space="preserve"> measured using </w:t>
      </w:r>
      <w:r w:rsidR="00710D70" w:rsidRPr="00A25633">
        <w:t xml:space="preserve">an </w:t>
      </w:r>
      <w:r w:rsidR="001F2EF9" w:rsidRPr="00A25633">
        <w:t xml:space="preserve">index </w:t>
      </w:r>
      <w:del w:id="32" w:author="Amir Etemad Shahidi" w:date="2022-10-13T09:28:00Z">
        <w:r w:rsidR="001F2EF9" w:rsidRPr="00A25633" w:rsidDel="00C54A6D">
          <w:delText>(</w:delText>
        </w:r>
      </w:del>
      <w:ins w:id="33" w:author="Amir Etemad Shahidi" w:date="2022-10-13T09:28:00Z">
        <w:r w:rsidR="00C54A6D">
          <w:t xml:space="preserve">called </w:t>
        </w:r>
      </w:ins>
      <w:r w:rsidR="001F2EF9" w:rsidRPr="00A25633">
        <w:t>SAMI</w:t>
      </w:r>
      <w:del w:id="34" w:author="Amir Etemad Shahidi" w:date="2022-10-13T09:28:00Z">
        <w:r w:rsidR="001F2EF9" w:rsidRPr="00A25633" w:rsidDel="00C54A6D">
          <w:delText xml:space="preserve">) </w:delText>
        </w:r>
      </w:del>
      <w:ins w:id="35" w:author="Amir Etemad Shahidi" w:date="2022-10-13T09:28:00Z">
        <w:r w:rsidR="00C54A6D">
          <w:t xml:space="preserve"> which is</w:t>
        </w:r>
        <w:r w:rsidR="00C54A6D" w:rsidRPr="00A25633">
          <w:t xml:space="preserve"> </w:t>
        </w:r>
      </w:ins>
      <w:r w:rsidR="001F2EF9" w:rsidRPr="00A25633">
        <w:t xml:space="preserve">described by zonally-averaged, mean sea-level pressure differences between 40°S and 65°S </w:t>
      </w:r>
      <w:r w:rsidR="001F2EF9" w:rsidRPr="00A25633">
        <w:fldChar w:fldCharType="begin" w:fldLock="1"/>
      </w:r>
      <w:r w:rsidR="001F2EF9" w:rsidRPr="00A25633">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2003)","previouslyFormattedCitation":"(Marshall, 2003)"},"properties":{"noteIndex":0},"schema":"https://github.com/citation-style-language/schema/raw/master/csl-citation.json"}</w:instrText>
      </w:r>
      <w:r w:rsidR="001F2EF9" w:rsidRPr="00A25633">
        <w:fldChar w:fldCharType="separate"/>
      </w:r>
      <w:r w:rsidR="001F2EF9" w:rsidRPr="00A25633">
        <w:rPr>
          <w:noProof/>
        </w:rPr>
        <w:t>(Marshall, 2003)</w:t>
      </w:r>
      <w:r w:rsidR="001F2EF9" w:rsidRPr="00A25633">
        <w:fldChar w:fldCharType="end"/>
      </w:r>
      <w:r w:rsidR="001F2EF9" w:rsidRPr="00A25633">
        <w:t>. A positive (negative) SAMI value corresponds to higher (lower) pressure at 40°S than at 65°S</w:t>
      </w:r>
      <w:r w:rsidR="00884FE0" w:rsidRPr="00A25633">
        <w:t xml:space="preserve">. Hence, </w:t>
      </w:r>
      <w:r w:rsidR="001F2EF9" w:rsidRPr="00A25633">
        <w:t>the Southern Ocean storm belt shifts south (north) during a positive (negative) phase of SAM.</w:t>
      </w:r>
    </w:p>
    <w:p w14:paraId="3BC3DEFE" w14:textId="39143A9E" w:rsidR="001F2EF9" w:rsidRPr="00A25633" w:rsidRDefault="00353549" w:rsidP="001F2EF9">
      <w:bookmarkStart w:id="36" w:name="OLE_LINK5"/>
      <w:bookmarkEnd w:id="25"/>
      <w:del w:id="37" w:author="Amir Etemad Shahidi" w:date="2022-10-13T09:29:00Z">
        <w:r w:rsidRPr="00A25633" w:rsidDel="00C54A6D">
          <w:delText>Unsurprisingly</w:delText>
        </w:r>
      </w:del>
      <w:ins w:id="38" w:author="Amir Etemad Shahidi" w:date="2022-10-13T09:36:00Z">
        <w:r w:rsidR="00C54A6D">
          <w:t xml:space="preserve">As </w:t>
        </w:r>
      </w:ins>
      <w:ins w:id="39" w:author="Amir Etemad Shahidi" w:date="2022-10-13T09:37:00Z">
        <w:r w:rsidR="00C54A6D">
          <w:t>e</w:t>
        </w:r>
      </w:ins>
      <w:ins w:id="40" w:author="Amir Etemad Shahidi" w:date="2022-10-13T09:29:00Z">
        <w:r w:rsidR="00C54A6D" w:rsidRPr="00A25633">
          <w:t>xpected</w:t>
        </w:r>
      </w:ins>
      <w:r w:rsidR="000D6059" w:rsidRPr="00A25633">
        <w:t xml:space="preserve">, there is a </w:t>
      </w:r>
      <w:r w:rsidRPr="00A25633">
        <w:t>correlation</w:t>
      </w:r>
      <w:r w:rsidR="000D6059" w:rsidRPr="00A25633">
        <w:t xml:space="preserve"> between </w:t>
      </w:r>
      <w:del w:id="41" w:author="Amir Etemad Shahidi" w:date="2022-10-13T09:31:00Z">
        <w:r w:rsidR="003D7106" w:rsidRPr="00A25633" w:rsidDel="00C54A6D">
          <w:delText xml:space="preserve">this measure of </w:delText>
        </w:r>
      </w:del>
      <w:r w:rsidR="003D7106" w:rsidRPr="00A25633">
        <w:t xml:space="preserve">the Southern Ocean storm belt position and </w:t>
      </w:r>
      <w:r w:rsidRPr="00A25633">
        <w:t>the</w:t>
      </w:r>
      <w:r w:rsidR="003D7106" w:rsidRPr="00A25633">
        <w:t xml:space="preserve"> </w:t>
      </w:r>
      <w:r w:rsidR="001F2EF9" w:rsidRPr="00A25633">
        <w:t>significant wave height across the southern coast of Australia</w:t>
      </w:r>
      <w:r w:rsidRPr="00A25633">
        <w:t xml:space="preserve"> (Hemer et al., 2009)</w:t>
      </w:r>
      <w:r w:rsidR="002553C2" w:rsidRPr="00A25633">
        <w:t>. Larger</w:t>
      </w:r>
      <w:r w:rsidR="001F2EF9" w:rsidRPr="00A25633">
        <w:t xml:space="preserve"> wave heights for positive phases of SAM during Austral autumn and winter</w:t>
      </w:r>
      <w:r w:rsidR="006C0076" w:rsidRPr="00A25633">
        <w:t xml:space="preserve"> (positive correlation)</w:t>
      </w:r>
      <w:r w:rsidRPr="00A25633">
        <w:t xml:space="preserve">, </w:t>
      </w:r>
      <w:del w:id="42" w:author="Amir Etemad Shahidi" w:date="2022-10-13T09:31:00Z">
        <w:r w:rsidR="001F2EF9" w:rsidRPr="00A25633" w:rsidDel="00C54A6D">
          <w:delText>but a</w:delText>
        </w:r>
      </w:del>
      <w:ins w:id="43" w:author="Amir Etemad Shahidi" w:date="2022-10-13T09:31:00Z">
        <w:r w:rsidR="00C54A6D">
          <w:t>and</w:t>
        </w:r>
      </w:ins>
      <w:r w:rsidR="001F2EF9" w:rsidRPr="00A25633">
        <w:t xml:space="preserve"> negative correlation between SAMI and wave height during Austral summer months</w:t>
      </w:r>
      <w:r w:rsidR="00DB1EB6" w:rsidRPr="00A25633">
        <w:t xml:space="preserve"> was identified</w:t>
      </w:r>
      <w:del w:id="44" w:author="Amir Etemad Shahidi" w:date="2022-10-13T09:32:00Z">
        <w:r w:rsidR="00DB1EB6" w:rsidRPr="00A25633" w:rsidDel="00C54A6D">
          <w:delText xml:space="preserve"> (</w:delText>
        </w:r>
      </w:del>
      <w:ins w:id="45" w:author="Amir Etemad Shahidi" w:date="2022-10-13T09:32:00Z">
        <w:r w:rsidR="00C54A6D">
          <w:t xml:space="preserve"> by </w:t>
        </w:r>
      </w:ins>
      <w:r w:rsidR="00DB1EB6" w:rsidRPr="00A25633">
        <w:t>Hemer et al.</w:t>
      </w:r>
      <w:del w:id="46" w:author="Amir Etemad Shahidi" w:date="2022-10-13T09:32:00Z">
        <w:r w:rsidR="00DB1EB6" w:rsidRPr="00A25633" w:rsidDel="00C54A6D">
          <w:delText>,</w:delText>
        </w:r>
      </w:del>
      <w:r w:rsidR="00DB1EB6" w:rsidRPr="00A25633">
        <w:t xml:space="preserve"> </w:t>
      </w:r>
      <w:ins w:id="47" w:author="Amir Etemad Shahidi" w:date="2022-10-13T09:32:00Z">
        <w:r w:rsidR="00C54A6D">
          <w:t>(</w:t>
        </w:r>
      </w:ins>
      <w:r w:rsidR="00DB1EB6" w:rsidRPr="00A25633">
        <w:t>2009)</w:t>
      </w:r>
      <w:r w:rsidR="001F2EF9" w:rsidRPr="00A25633">
        <w:t xml:space="preserve">. Liu et al. (2022) confirmed these results with a high-resolution wave model for Bass Strait </w:t>
      </w:r>
      <w:r w:rsidR="00585176" w:rsidRPr="00A25633">
        <w:t>(see</w:t>
      </w:r>
      <w:r w:rsidR="006241A7" w:rsidRPr="00A25633">
        <w:t xml:space="preserve"> </w:t>
      </w:r>
      <w:r w:rsidR="006241A7" w:rsidRPr="00A25633">
        <w:rPr>
          <w:highlight w:val="yellow"/>
        </w:rPr>
        <w:fldChar w:fldCharType="begin"/>
      </w:r>
      <w:r w:rsidR="006241A7" w:rsidRPr="00A25633">
        <w:instrText xml:space="preserve"> REF _Ref114146939 \h </w:instrText>
      </w:r>
      <w:r w:rsidR="00A25633">
        <w:rPr>
          <w:highlight w:val="yellow"/>
        </w:rPr>
        <w:instrText xml:space="preserve"> \* MERGEFORMAT </w:instrText>
      </w:r>
      <w:r w:rsidR="006241A7" w:rsidRPr="00A25633">
        <w:rPr>
          <w:highlight w:val="yellow"/>
        </w:rPr>
      </w:r>
      <w:r w:rsidR="006241A7" w:rsidRPr="00A25633">
        <w:rPr>
          <w:highlight w:val="yellow"/>
        </w:rPr>
        <w:fldChar w:fldCharType="separate"/>
      </w:r>
      <w:r w:rsidR="006241A7" w:rsidRPr="00A25633">
        <w:t xml:space="preserve">Fig. </w:t>
      </w:r>
      <w:r w:rsidR="006241A7" w:rsidRPr="00A25633">
        <w:rPr>
          <w:noProof/>
        </w:rPr>
        <w:t>1</w:t>
      </w:r>
      <w:r w:rsidR="006241A7" w:rsidRPr="00A25633">
        <w:rPr>
          <w:highlight w:val="yellow"/>
        </w:rPr>
        <w:fldChar w:fldCharType="end"/>
      </w:r>
      <w:del w:id="48" w:author="Amir Etemad Shahidi" w:date="2022-10-13T09:33:00Z">
        <w:r w:rsidR="006241A7" w:rsidRPr="00A25633" w:rsidDel="00C54A6D">
          <w:delText>(b</w:delText>
        </w:r>
      </w:del>
      <w:r w:rsidR="006241A7" w:rsidRPr="00A25633">
        <w:t>) for specific study area</w:t>
      </w:r>
      <w:r w:rsidR="00585176" w:rsidRPr="00A25633">
        <w:t xml:space="preserve">) </w:t>
      </w:r>
      <w:r w:rsidR="001F2EF9" w:rsidRPr="00A25633">
        <w:t xml:space="preserve">but suggested a weaker relationship during summer months when </w:t>
      </w:r>
      <w:r w:rsidR="006241A7" w:rsidRPr="00A25633">
        <w:t>locally generated</w:t>
      </w:r>
      <w:r w:rsidR="001F2EF9" w:rsidRPr="00A25633">
        <w:t xml:space="preserve"> waves became more significant. </w:t>
      </w:r>
      <w:r w:rsidR="00383615" w:rsidRPr="00A25633">
        <w:t>Due to its link to the wave climate</w:t>
      </w:r>
      <w:r w:rsidR="007D6E5B" w:rsidRPr="00A25633">
        <w:t xml:space="preserve"> variability</w:t>
      </w:r>
      <w:r w:rsidR="00383615" w:rsidRPr="00A25633">
        <w:t xml:space="preserve">, it is </w:t>
      </w:r>
      <w:r w:rsidR="00383615" w:rsidRPr="00A25633">
        <w:lastRenderedPageBreak/>
        <w:t xml:space="preserve">hypothesised that SAM could be a </w:t>
      </w:r>
      <w:r w:rsidR="006B2A99" w:rsidRPr="00A25633">
        <w:t>driving</w:t>
      </w:r>
      <w:r w:rsidR="00383615" w:rsidRPr="00A25633">
        <w:t xml:space="preserve"> factor for beach rotation at embayed beaches </w:t>
      </w:r>
      <w:r w:rsidR="001E7FBD" w:rsidRPr="00A25633">
        <w:t>exposed to the Southern Ocean swells.</w:t>
      </w:r>
      <w:r w:rsidR="0011164B" w:rsidRPr="00A25633">
        <w:t xml:space="preserve"> </w:t>
      </w:r>
      <w:r w:rsidR="001E7FBD" w:rsidRPr="00A25633">
        <w:t>By</w:t>
      </w:r>
      <w:r w:rsidR="00B90E1D" w:rsidRPr="00A25633">
        <w:t xml:space="preserve"> </w:t>
      </w:r>
      <w:r w:rsidR="006C0076" w:rsidRPr="00A25633">
        <w:t>identifying a</w:t>
      </w:r>
      <w:r w:rsidR="00B90E1D" w:rsidRPr="00A25633">
        <w:t xml:space="preserve"> relationship </w:t>
      </w:r>
      <w:r w:rsidR="001E7FBD" w:rsidRPr="00A25633">
        <w:t>between beach ro</w:t>
      </w:r>
      <w:r w:rsidR="007A070F" w:rsidRPr="00A25633">
        <w:t>t</w:t>
      </w:r>
      <w:r w:rsidR="001E7FBD" w:rsidRPr="00A25633">
        <w:t xml:space="preserve">ation and </w:t>
      </w:r>
      <w:r w:rsidR="006C0076" w:rsidRPr="00A25633">
        <w:t xml:space="preserve">the </w:t>
      </w:r>
      <w:r w:rsidR="001E7FBD" w:rsidRPr="00A25633">
        <w:t>SAM</w:t>
      </w:r>
      <w:r w:rsidR="006C0076" w:rsidRPr="00A25633">
        <w:t xml:space="preserve"> climate index</w:t>
      </w:r>
      <w:r w:rsidR="001E7FBD" w:rsidRPr="00A25633">
        <w:t xml:space="preserve">, </w:t>
      </w:r>
      <w:del w:id="49" w:author="Amir Etemad Shahidi" w:date="2022-10-13T09:35:00Z">
        <w:r w:rsidR="001E7FBD" w:rsidRPr="00A25633" w:rsidDel="00C54A6D">
          <w:delText>coastal</w:delText>
        </w:r>
        <w:r w:rsidR="002553C2" w:rsidRPr="00A25633" w:rsidDel="00C54A6D">
          <w:delText xml:space="preserve"> </w:delText>
        </w:r>
        <w:r w:rsidR="007A070F" w:rsidRPr="00A25633" w:rsidDel="00C54A6D">
          <w:delText xml:space="preserve">scientists </w:delText>
        </w:r>
        <w:r w:rsidR="00B90E1D" w:rsidRPr="00A25633" w:rsidDel="00C54A6D">
          <w:delText>will be able</w:delText>
        </w:r>
      </w:del>
      <w:ins w:id="50" w:author="Amir Etemad Shahidi" w:date="2022-10-13T09:35:00Z">
        <w:r w:rsidR="00C54A6D">
          <w:t>it is possible</w:t>
        </w:r>
      </w:ins>
      <w:r w:rsidR="00B90E1D" w:rsidRPr="00A25633">
        <w:t xml:space="preserve"> to </w:t>
      </w:r>
      <w:r w:rsidR="00024B61" w:rsidRPr="00A25633">
        <w:t>predict shoreline change</w:t>
      </w:r>
      <w:ins w:id="51" w:author="Amir Etemad Shahidi" w:date="2022-10-13T09:35:00Z">
        <w:r w:rsidR="00C54A6D">
          <w:t>s</w:t>
        </w:r>
      </w:ins>
      <w:r w:rsidR="00024B61" w:rsidRPr="00A25633">
        <w:t xml:space="preserve"> more accurately </w:t>
      </w:r>
      <w:r w:rsidR="008672E5" w:rsidRPr="00A25633">
        <w:t xml:space="preserve">at longer timescales. </w:t>
      </w:r>
      <w:r w:rsidR="002553C2" w:rsidRPr="00A25633">
        <w:t>A</w:t>
      </w:r>
      <w:r w:rsidR="0011164B" w:rsidRPr="00A25633">
        <w:t xml:space="preserve">lso, SAMI values have shown a long-trend to more positive values associated with climate change </w:t>
      </w:r>
      <w:r w:rsidR="0011164B" w:rsidRPr="00A25633">
        <w:fldChar w:fldCharType="begin" w:fldLock="1"/>
      </w:r>
      <w:r w:rsidR="0011164B" w:rsidRPr="00A25633">
        <w:instrText>ADDIN CSL_CITATION {"citationItems":[{"id":"ITEM-1","itemData":{"DOI":"10.1002/wcc.652","ISSN":"1757-7780","abstract":"Abstract The Southern Annular Mode (SAM) is the leading mode of extratropical Southern Hemisphere climate variability, associated with changes in the strength and position of the polar jet around Antarctica. This variability in the polar jet drives large fluctuations in the Southern Hemisphere climate, from the lower stratosphere into the troposphere, and stretching from the midlatitudes across the Southern Ocean to Antarctica. Notably, the SAM index has displayed marked positive trends in the austral summer season (stronger and poleward shifted westerlies), associated with stratospheric ozone loss. Historical reconstructions demonstrate that these recent positive SAM index values are unprecedented in the last millennia, and fall outside the range of natural climate variability. Despite these advances in the understanding of the SAM behavior, several areas of active research are identified that highlight gaps in our present knowledge. This article is categorized under: Paleoclimates and Current Trends &gt; Earth System Behavior","author":[{"dropping-particle":"","family":"Fogt","given":"R L","non-dropping-particle":"","parse-names":false,"suffix":""},{"dropping-particle":"","family":"Marshall","given":"G J","non-dropping-particle":"","parse-names":false,"suffix":""}],"container-title":"WIREs Climate Change","id":"ITEM-1","issue":"4","issued":{"date-parts":[["2020","7","1"]]},"note":"https://doi.org/10.1002/wcc.652","publisher":"John Wiley &amp; Sons, Ltd","title":"The Southern Annular Mode: Variability, trends, and climate impacts across the Southern Hemisphere","type":"article-journal","volume":"11"},"uris":["http://www.mendeley.com/documents/?uuid=48a7541f-8a49-4a06-bf0a-282c38a356e0"]}],"mendeley":{"formattedCitation":"(Fogt and Marshall, 2020)","plainTextFormattedCitation":"(Fogt and Marshall, 2020)","previouslyFormattedCitation":"(Fogt and Marshall, 2020)"},"properties":{"noteIndex":0},"schema":"https://github.com/citation-style-language/schema/raw/master/csl-citation.json"}</w:instrText>
      </w:r>
      <w:r w:rsidR="0011164B" w:rsidRPr="00A25633">
        <w:fldChar w:fldCharType="separate"/>
      </w:r>
      <w:r w:rsidR="0011164B" w:rsidRPr="00A25633">
        <w:rPr>
          <w:noProof/>
        </w:rPr>
        <w:t>(Fogt and Marshall, 2020)</w:t>
      </w:r>
      <w:r w:rsidR="0011164B" w:rsidRPr="00A25633">
        <w:fldChar w:fldCharType="end"/>
      </w:r>
      <w:r w:rsidR="0011164B" w:rsidRPr="00A25633">
        <w:t xml:space="preserve">. Hence, any relationship between shoreline variability and SAM may be used to </w:t>
      </w:r>
      <w:del w:id="52" w:author="Amir Etemad Shahidi" w:date="2022-10-13T09:37:00Z">
        <w:r w:rsidR="0011164B" w:rsidRPr="00A25633" w:rsidDel="00C54A6D">
          <w:delText xml:space="preserve">better </w:delText>
        </w:r>
      </w:del>
      <w:r w:rsidR="0011164B" w:rsidRPr="00A25633">
        <w:t xml:space="preserve">predict </w:t>
      </w:r>
      <w:r w:rsidR="001023BF" w:rsidRPr="00A25633">
        <w:t>coastal change into the future</w:t>
      </w:r>
      <w:ins w:id="53" w:author="Amir Etemad Shahidi" w:date="2022-10-13T09:37:00Z">
        <w:r w:rsidR="00C54A6D">
          <w:t xml:space="preserve"> more accurat</w:t>
        </w:r>
      </w:ins>
      <w:ins w:id="54" w:author="Amir Etemad Shahidi" w:date="2022-10-13T09:38:00Z">
        <w:r w:rsidR="00C54A6D">
          <w:t>ely</w:t>
        </w:r>
      </w:ins>
      <w:r w:rsidR="001023BF" w:rsidRPr="00A25633">
        <w:t>.</w:t>
      </w:r>
    </w:p>
    <w:p w14:paraId="211A52AA" w14:textId="085DBF30" w:rsidR="00A20685" w:rsidRPr="00A25633" w:rsidRDefault="00E0561A" w:rsidP="00037EA9">
      <w:bookmarkStart w:id="55" w:name="OLE_LINK6"/>
      <w:bookmarkEnd w:id="36"/>
      <w:commentRangeStart w:id="56"/>
      <w:commentRangeStart w:id="57"/>
      <w:r w:rsidRPr="00A25633">
        <w:t>This</w:t>
      </w:r>
      <w:commentRangeEnd w:id="56"/>
      <w:r w:rsidR="00F3266D">
        <w:rPr>
          <w:rStyle w:val="CommentReference"/>
        </w:rPr>
        <w:commentReference w:id="56"/>
      </w:r>
      <w:r w:rsidRPr="00A25633">
        <w:t xml:space="preserve"> </w:t>
      </w:r>
      <w:r w:rsidR="00C819FC" w:rsidRPr="00A25633">
        <w:t>research</w:t>
      </w:r>
      <w:r w:rsidRPr="00A25633">
        <w:t xml:space="preserve"> use</w:t>
      </w:r>
      <w:r w:rsidR="00C819FC" w:rsidRPr="00A25633">
        <w:t>d</w:t>
      </w:r>
      <w:r w:rsidRPr="00A25633">
        <w:t xml:space="preserve"> </w:t>
      </w:r>
      <w:r w:rsidR="009269CC" w:rsidRPr="00A25633">
        <w:t xml:space="preserve">freely available </w:t>
      </w:r>
      <w:r w:rsidRPr="00A25633">
        <w:t>satellite</w:t>
      </w:r>
      <w:r w:rsidR="000C3D2E" w:rsidRPr="00A25633">
        <w:t xml:space="preserve"> imagery </w:t>
      </w:r>
      <w:r w:rsidR="00CF3F0E" w:rsidRPr="00A25633">
        <w:t xml:space="preserve">to measure the shoreline </w:t>
      </w:r>
      <w:r w:rsidR="008B784B" w:rsidRPr="00A25633">
        <w:t>position</w:t>
      </w:r>
      <w:r w:rsidR="000C3D2E" w:rsidRPr="00A25633">
        <w:t xml:space="preserve"> </w:t>
      </w:r>
      <w:r w:rsidR="00363541" w:rsidRPr="00A25633">
        <w:t>between 1987 and 202</w:t>
      </w:r>
      <w:r w:rsidR="00025A84" w:rsidRPr="00A25633">
        <w:t>0</w:t>
      </w:r>
      <w:r w:rsidR="00CF3F0E" w:rsidRPr="00A25633">
        <w:t xml:space="preserve"> </w:t>
      </w:r>
      <w:r w:rsidR="00363541" w:rsidRPr="00A25633">
        <w:t>(</w:t>
      </w:r>
      <w:r w:rsidR="00025A84" w:rsidRPr="00A25633">
        <w:t>inclusive</w:t>
      </w:r>
      <w:r w:rsidR="00363541" w:rsidRPr="00A25633">
        <w:t xml:space="preserve">) </w:t>
      </w:r>
      <w:r w:rsidR="00CF3F0E" w:rsidRPr="00A25633">
        <w:t>at a</w:t>
      </w:r>
      <w:r w:rsidR="00363541" w:rsidRPr="00A25633">
        <w:t xml:space="preserve"> sandy</w:t>
      </w:r>
      <w:r w:rsidR="00CF3F0E" w:rsidRPr="00A25633">
        <w:t xml:space="preserve"> embayed beach on the southern coast of Australia</w:t>
      </w:r>
      <w:ins w:id="58" w:author="Amir Etemad Shahidi" w:date="2022-10-13T09:40:00Z">
        <w:r w:rsidR="00F3266D">
          <w:t>, called …</w:t>
        </w:r>
      </w:ins>
      <w:r w:rsidR="00CF3F0E" w:rsidRPr="00A25633">
        <w:t>.</w:t>
      </w:r>
      <w:r w:rsidR="00C61B80" w:rsidRPr="00A25633">
        <w:t xml:space="preserve"> </w:t>
      </w:r>
      <w:r w:rsidR="00F42936" w:rsidRPr="00A25633">
        <w:t xml:space="preserve">The timescales and magnitude of beach rotation were </w:t>
      </w:r>
      <w:del w:id="59" w:author="Amir Etemad Shahidi" w:date="2022-10-13T09:41:00Z">
        <w:r w:rsidR="00F42936" w:rsidRPr="00A25633" w:rsidDel="00F3266D">
          <w:delText xml:space="preserve">then </w:delText>
        </w:r>
      </w:del>
      <w:r w:rsidR="00F42936" w:rsidRPr="00A25633">
        <w:t xml:space="preserve">assessed by comparing </w:t>
      </w:r>
      <w:r w:rsidR="009269CC" w:rsidRPr="00A25633">
        <w:t>shoreline position</w:t>
      </w:r>
      <w:ins w:id="60" w:author="Amir Etemad Shahidi" w:date="2022-10-13T09:43:00Z">
        <w:r w:rsidR="00F3266D">
          <w:t>s</w:t>
        </w:r>
      </w:ins>
      <w:r w:rsidR="009269CC" w:rsidRPr="00A25633">
        <w:t xml:space="preserve"> at either end of the embayment using beach transects. </w:t>
      </w:r>
      <w:r w:rsidR="00BA35D5" w:rsidRPr="00A25633">
        <w:t xml:space="preserve">Further analysis was conducted using </w:t>
      </w:r>
      <w:commentRangeStart w:id="61"/>
      <w:r w:rsidR="00BA35D5" w:rsidRPr="00A25633">
        <w:t>principal component analysis</w:t>
      </w:r>
      <w:commentRangeEnd w:id="61"/>
      <w:r w:rsidR="00F3266D">
        <w:rPr>
          <w:rStyle w:val="CommentReference"/>
        </w:rPr>
        <w:commentReference w:id="61"/>
      </w:r>
      <w:r w:rsidR="00BA35D5" w:rsidRPr="00A25633">
        <w:t xml:space="preserve"> applied to the </w:t>
      </w:r>
      <w:proofErr w:type="spellStart"/>
      <w:r w:rsidR="00BA35D5" w:rsidRPr="00A25633">
        <w:t>spatio</w:t>
      </w:r>
      <w:proofErr w:type="spellEnd"/>
      <w:r w:rsidR="00BA35D5" w:rsidRPr="00A25633">
        <w:t xml:space="preserve">-temporal variability </w:t>
      </w:r>
      <w:del w:id="62" w:author="Amir Etemad Shahidi" w:date="2022-10-13T09:43:00Z">
        <w:r w:rsidR="00BA35D5" w:rsidRPr="00A25633" w:rsidDel="00F3266D">
          <w:delText xml:space="preserve">in </w:delText>
        </w:r>
      </w:del>
      <w:ins w:id="63" w:author="Amir Etemad Shahidi" w:date="2022-10-13T09:43:00Z">
        <w:r w:rsidR="00F3266D">
          <w:t>of</w:t>
        </w:r>
        <w:r w:rsidR="00F3266D" w:rsidRPr="00A25633">
          <w:t xml:space="preserve"> </w:t>
        </w:r>
      </w:ins>
      <w:r w:rsidR="00BA35D5" w:rsidRPr="00A25633">
        <w:t xml:space="preserve">the shoreline position data. </w:t>
      </w:r>
      <w:r w:rsidR="009269CC" w:rsidRPr="00A25633">
        <w:t>Beach rotation</w:t>
      </w:r>
      <w:r w:rsidR="00961345" w:rsidRPr="00A25633">
        <w:t xml:space="preserve"> at the seasonal timescale and its relationship to the </w:t>
      </w:r>
      <w:r w:rsidR="00F112B2" w:rsidRPr="00A25633">
        <w:t xml:space="preserve">different phases of </w:t>
      </w:r>
      <w:r w:rsidR="006663EC" w:rsidRPr="00A25633">
        <w:t xml:space="preserve">SAM was </w:t>
      </w:r>
      <w:r w:rsidR="00BA35D5" w:rsidRPr="00A25633">
        <w:t>a particular</w:t>
      </w:r>
      <w:r w:rsidR="006663EC" w:rsidRPr="00A25633">
        <w:t xml:space="preserve"> focus of the </w:t>
      </w:r>
      <w:del w:id="64" w:author="Amir Etemad Shahidi" w:date="2022-10-13T09:42:00Z">
        <w:r w:rsidR="006663EC" w:rsidRPr="00A25633" w:rsidDel="00F3266D">
          <w:delText>results</w:delText>
        </w:r>
      </w:del>
      <w:ins w:id="65" w:author="Amir Etemad Shahidi" w:date="2022-10-13T09:42:00Z">
        <w:r w:rsidR="00F3266D">
          <w:t>investigation?</w:t>
        </w:r>
      </w:ins>
      <w:r w:rsidR="0023709A" w:rsidRPr="00A25633">
        <w:t>. A</w:t>
      </w:r>
      <w:r w:rsidR="00F019F3" w:rsidRPr="00A25633">
        <w:t>pplications for future research at other beaches</w:t>
      </w:r>
      <w:r w:rsidR="0023709A" w:rsidRPr="00A25633">
        <w:t xml:space="preserve"> exposed to </w:t>
      </w:r>
      <w:r w:rsidR="009A3929" w:rsidRPr="00A25633">
        <w:t xml:space="preserve">the </w:t>
      </w:r>
      <w:r w:rsidR="0023709A" w:rsidRPr="00A25633">
        <w:t>Southern Ocean swells,</w:t>
      </w:r>
      <w:r w:rsidR="00F019F3" w:rsidRPr="00A25633">
        <w:t xml:space="preserve"> and for coastal geoscience and engineering</w:t>
      </w:r>
      <w:r w:rsidR="0023709A" w:rsidRPr="00A25633">
        <w:t xml:space="preserve"> are then discussed</w:t>
      </w:r>
      <w:r w:rsidR="006663EC" w:rsidRPr="00A25633">
        <w:t xml:space="preserve">. </w:t>
      </w:r>
      <w:commentRangeEnd w:id="57"/>
      <w:r w:rsidR="00137880">
        <w:rPr>
          <w:rStyle w:val="CommentReference"/>
        </w:rPr>
        <w:commentReference w:id="57"/>
      </w:r>
    </w:p>
    <w:bookmarkEnd w:id="55"/>
    <w:p w14:paraId="3F03E3F2" w14:textId="77777777" w:rsidR="00F3266D" w:rsidRDefault="00F3266D" w:rsidP="00F3266D">
      <w:pPr>
        <w:keepNext/>
        <w:rPr>
          <w:moveTo w:id="66" w:author="Amir Etemad Shahidi" w:date="2022-10-13T09:45:00Z"/>
        </w:rPr>
      </w:pPr>
      <w:moveToRangeStart w:id="67" w:author="Amir Etemad Shahidi" w:date="2022-10-13T09:45:00Z" w:name="move116546731"/>
      <w:moveTo w:id="68" w:author="Amir Etemad Shahidi" w:date="2022-10-13T09:45:00Z">
        <w:r>
          <w:rPr>
            <w:noProof/>
            <w:sz w:val="24"/>
            <w:szCs w:val="24"/>
          </w:rPr>
          <w:drawing>
            <wp:inline distT="0" distB="0" distL="0" distR="0" wp14:anchorId="79F9988B" wp14:editId="775E08A6">
              <wp:extent cx="5775798" cy="362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moveTo>
    </w:p>
    <w:p w14:paraId="134C8792" w14:textId="77777777" w:rsidR="00F3266D" w:rsidRPr="00F3266D" w:rsidRDefault="00F3266D" w:rsidP="00F3266D">
      <w:pPr>
        <w:pStyle w:val="Caption"/>
        <w:rPr>
          <w:moveTo w:id="69" w:author="Amir Etemad Shahidi" w:date="2022-10-13T09:45:00Z"/>
          <w:i w:val="0"/>
          <w:iCs w:val="0"/>
          <w:color w:val="auto"/>
          <w:sz w:val="22"/>
          <w:szCs w:val="22"/>
          <w:rPrChange w:id="70" w:author="Amir Etemad Shahidi" w:date="2022-10-13T09:46:00Z">
            <w:rPr>
              <w:moveTo w:id="71" w:author="Amir Etemad Shahidi" w:date="2022-10-13T09:45:00Z"/>
              <w:sz w:val="24"/>
              <w:szCs w:val="24"/>
            </w:rPr>
          </w:rPrChange>
        </w:rPr>
      </w:pPr>
      <w:bookmarkStart w:id="72" w:name="_Ref114146939"/>
      <w:commentRangeStart w:id="73"/>
      <w:moveTo w:id="74" w:author="Amir Etemad Shahidi" w:date="2022-10-13T09:45:00Z">
        <w:r w:rsidRPr="00F3266D">
          <w:rPr>
            <w:i w:val="0"/>
            <w:iCs w:val="0"/>
            <w:color w:val="auto"/>
            <w:sz w:val="22"/>
            <w:szCs w:val="22"/>
            <w:rPrChange w:id="75" w:author="Amir Etemad Shahidi" w:date="2022-10-13T09:46:00Z">
              <w:rPr/>
            </w:rPrChange>
          </w:rPr>
          <w:t xml:space="preserve">Fig. </w:t>
        </w:r>
        <w:r w:rsidRPr="00F3266D">
          <w:rPr>
            <w:i w:val="0"/>
            <w:iCs w:val="0"/>
            <w:color w:val="auto"/>
            <w:sz w:val="22"/>
            <w:szCs w:val="22"/>
            <w:rPrChange w:id="76" w:author="Amir Etemad Shahidi" w:date="2022-10-13T09:46:00Z">
              <w:rPr/>
            </w:rPrChange>
          </w:rPr>
          <w:fldChar w:fldCharType="begin"/>
        </w:r>
        <w:r w:rsidRPr="00F3266D">
          <w:rPr>
            <w:i w:val="0"/>
            <w:iCs w:val="0"/>
            <w:color w:val="auto"/>
            <w:sz w:val="22"/>
            <w:szCs w:val="22"/>
            <w:rPrChange w:id="77" w:author="Amir Etemad Shahidi" w:date="2022-10-13T09:46:00Z">
              <w:rPr/>
            </w:rPrChange>
          </w:rPr>
          <w:instrText xml:space="preserve"> SEQ Fig. \* ARABIC </w:instrText>
        </w:r>
        <w:r w:rsidRPr="00F3266D">
          <w:rPr>
            <w:i w:val="0"/>
            <w:iCs w:val="0"/>
            <w:color w:val="auto"/>
            <w:sz w:val="22"/>
            <w:szCs w:val="22"/>
            <w:rPrChange w:id="78" w:author="Amir Etemad Shahidi" w:date="2022-10-13T09:46:00Z">
              <w:rPr>
                <w:noProof/>
              </w:rPr>
            </w:rPrChange>
          </w:rPr>
          <w:fldChar w:fldCharType="separate"/>
        </w:r>
        <w:r w:rsidRPr="00F3266D">
          <w:rPr>
            <w:i w:val="0"/>
            <w:iCs w:val="0"/>
            <w:noProof/>
            <w:color w:val="auto"/>
            <w:sz w:val="22"/>
            <w:szCs w:val="22"/>
            <w:rPrChange w:id="79" w:author="Amir Etemad Shahidi" w:date="2022-10-13T09:46:00Z">
              <w:rPr>
                <w:noProof/>
              </w:rPr>
            </w:rPrChange>
          </w:rPr>
          <w:t>1</w:t>
        </w:r>
        <w:r w:rsidRPr="00F3266D">
          <w:rPr>
            <w:i w:val="0"/>
            <w:iCs w:val="0"/>
            <w:noProof/>
            <w:color w:val="auto"/>
            <w:sz w:val="22"/>
            <w:szCs w:val="22"/>
            <w:rPrChange w:id="80" w:author="Amir Etemad Shahidi" w:date="2022-10-13T09:46:00Z">
              <w:rPr>
                <w:noProof/>
              </w:rPr>
            </w:rPrChange>
          </w:rPr>
          <w:fldChar w:fldCharType="end"/>
        </w:r>
        <w:bookmarkEnd w:id="72"/>
        <w:r w:rsidRPr="00F3266D">
          <w:rPr>
            <w:i w:val="0"/>
            <w:iCs w:val="0"/>
            <w:color w:val="auto"/>
            <w:sz w:val="22"/>
            <w:szCs w:val="22"/>
            <w:rPrChange w:id="81" w:author="Amir Etemad Shahidi" w:date="2022-10-13T09:46:00Z">
              <w:rPr/>
            </w:rPrChange>
          </w:rPr>
          <w:t xml:space="preserve">. (a) Location of the study area with the CoastSat extent shown in orange; (b) Australia map with King Island (red) in relation to the Bass Strait study region (black) from Liu et al. (2022); (c) </w:t>
        </w:r>
        <w:commentRangeStart w:id="82"/>
        <w:r w:rsidRPr="00F3266D">
          <w:rPr>
            <w:i w:val="0"/>
            <w:iCs w:val="0"/>
            <w:color w:val="auto"/>
            <w:sz w:val="22"/>
            <w:szCs w:val="22"/>
            <w:rPrChange w:id="83" w:author="Amir Etemad Shahidi" w:date="2022-10-13T09:46:00Z">
              <w:rPr/>
            </w:rPrChange>
          </w:rPr>
          <w:t>King Island map with Grassy Beach location (red)</w:t>
        </w:r>
      </w:moveTo>
      <w:commentRangeEnd w:id="82"/>
      <w:r w:rsidR="00F2213B">
        <w:rPr>
          <w:rStyle w:val="CommentReference"/>
          <w:i w:val="0"/>
          <w:iCs w:val="0"/>
          <w:color w:val="auto"/>
        </w:rPr>
        <w:commentReference w:id="82"/>
      </w:r>
      <w:moveTo w:id="84" w:author="Amir Etemad Shahidi" w:date="2022-10-13T09:45:00Z">
        <w:r w:rsidRPr="00F3266D">
          <w:rPr>
            <w:i w:val="0"/>
            <w:iCs w:val="0"/>
            <w:color w:val="auto"/>
            <w:sz w:val="22"/>
            <w:szCs w:val="22"/>
            <w:rPrChange w:id="85" w:author="Amir Etemad Shahidi" w:date="2022-10-13T09:46:00Z">
              <w:rPr/>
            </w:rPrChange>
          </w:rPr>
          <w:t xml:space="preserve">. </w:t>
        </w:r>
      </w:moveTo>
      <w:commentRangeEnd w:id="73"/>
      <w:r w:rsidRPr="00F3266D">
        <w:rPr>
          <w:rStyle w:val="CommentReference"/>
          <w:i w:val="0"/>
          <w:iCs w:val="0"/>
          <w:color w:val="auto"/>
          <w:sz w:val="22"/>
          <w:szCs w:val="22"/>
          <w:rPrChange w:id="86" w:author="Amir Etemad Shahidi" w:date="2022-10-13T09:46:00Z">
            <w:rPr>
              <w:rStyle w:val="CommentReference"/>
              <w:i w:val="0"/>
              <w:iCs w:val="0"/>
              <w:color w:val="auto"/>
            </w:rPr>
          </w:rPrChange>
        </w:rPr>
        <w:commentReference w:id="73"/>
      </w:r>
    </w:p>
    <w:moveToRangeEnd w:id="67"/>
    <w:p w14:paraId="79429601" w14:textId="77777777" w:rsidR="00A20685" w:rsidRDefault="00A20685">
      <w:pPr>
        <w:rPr>
          <w:sz w:val="24"/>
          <w:szCs w:val="24"/>
        </w:rPr>
      </w:pPr>
      <w:r>
        <w:rPr>
          <w:sz w:val="24"/>
          <w:szCs w:val="24"/>
        </w:rPr>
        <w:br w:type="page"/>
      </w:r>
    </w:p>
    <w:p w14:paraId="5F8D09CC" w14:textId="29000576" w:rsidR="00AB66C7" w:rsidRPr="00A20685" w:rsidRDefault="00AB66C7" w:rsidP="00A20685">
      <w:pPr>
        <w:pStyle w:val="Heading2"/>
      </w:pPr>
      <w:r w:rsidRPr="00A20685">
        <w:lastRenderedPageBreak/>
        <w:t xml:space="preserve">Study </w:t>
      </w:r>
      <w:r w:rsidR="005F1018" w:rsidRPr="00A20685">
        <w:t>a</w:t>
      </w:r>
      <w:r w:rsidRPr="00A20685">
        <w:t>rea</w:t>
      </w:r>
      <w:r w:rsidR="005F1018" w:rsidRPr="00A20685">
        <w:t>: Grassy Beach (</w:t>
      </w:r>
      <w:r w:rsidR="008C4EE2" w:rsidRPr="00A20685">
        <w:t xml:space="preserve">King Island, </w:t>
      </w:r>
      <w:r w:rsidR="005F1018" w:rsidRPr="00A20685">
        <w:t>Australia)</w:t>
      </w:r>
    </w:p>
    <w:p w14:paraId="633580FC" w14:textId="48EEB8BB" w:rsidR="003315C8" w:rsidRPr="00A25633" w:rsidRDefault="00936F59" w:rsidP="00037EA9">
      <w:bookmarkStart w:id="87" w:name="OLE_LINK7"/>
      <w:r w:rsidRPr="00A25633">
        <w:t>Grassy Beach (144.055°E, 40.065°S) is a south-facing, sandy embayment on King Island in western Bass Strait, between the Australian mainland and Tasmania</w:t>
      </w:r>
      <w:r w:rsidR="006241A7" w:rsidRPr="00A25633">
        <w:t xml:space="preserve"> (</w:t>
      </w:r>
      <w:del w:id="88" w:author="Amir Etemad Shahidi" w:date="2022-10-13T09:44:00Z">
        <w:r w:rsidR="006241A7" w:rsidRPr="00A25633" w:rsidDel="00F3266D">
          <w:delText xml:space="preserve">see </w:delText>
        </w:r>
      </w:del>
      <w:r w:rsidR="006241A7" w:rsidRPr="00A25633">
        <w:fldChar w:fldCharType="begin"/>
      </w:r>
      <w:r w:rsidR="006241A7" w:rsidRPr="00A25633">
        <w:instrText xml:space="preserve"> REF _Ref114146939 \h  \* MERGEFORMAT </w:instrText>
      </w:r>
      <w:r w:rsidR="006241A7" w:rsidRPr="00A25633">
        <w:fldChar w:fldCharType="separate"/>
      </w:r>
      <w:r w:rsidR="006241A7" w:rsidRPr="00A25633">
        <w:t xml:space="preserve">Fig. </w:t>
      </w:r>
      <w:r w:rsidR="006241A7" w:rsidRPr="00A25633">
        <w:rPr>
          <w:noProof/>
        </w:rPr>
        <w:t>1</w:t>
      </w:r>
      <w:r w:rsidR="006241A7" w:rsidRPr="00A25633">
        <w:fldChar w:fldCharType="end"/>
      </w:r>
      <w:r w:rsidRPr="00A25633">
        <w:t xml:space="preserve">). The beach is about 1.4 km </w:t>
      </w:r>
      <w:r w:rsidR="0091740A" w:rsidRPr="00A25633">
        <w:t>long</w:t>
      </w:r>
      <w:r w:rsidRPr="00A25633">
        <w:t>, situated between a natural headland to the west-southwest and a series of rocky training walls associated with the Port of Grassy to its east. The beach is composed of fine to medium sand (D</w:t>
      </w:r>
      <w:r w:rsidRPr="00F3266D">
        <w:rPr>
          <w:vertAlign w:val="subscript"/>
          <w:rPrChange w:id="89" w:author="Amir Etemad Shahidi" w:date="2022-10-13T09:46:00Z">
            <w:rPr/>
          </w:rPrChange>
        </w:rPr>
        <w:t>50</w:t>
      </w:r>
      <w:r w:rsidR="005B4214" w:rsidRPr="00A25633">
        <w:t xml:space="preserve"> </w:t>
      </w:r>
      <w:r w:rsidRPr="00A25633">
        <w:t xml:space="preserve">≈ 0.23 mm), has a relatively </w:t>
      </w:r>
      <w:r w:rsidR="003315C8" w:rsidRPr="00A25633">
        <w:t>mild</w:t>
      </w:r>
      <w:r w:rsidRPr="00A25633">
        <w:t xml:space="preserve"> beach slope (tanβ ≈ 0</w:t>
      </w:r>
      <w:r w:rsidR="00354237" w:rsidRPr="00A25633">
        <w:t>.045</w:t>
      </w:r>
      <w:r w:rsidRPr="00A25633">
        <w:t>) and is microtidal with a spring tidal range of 1.4 m (</w:t>
      </w:r>
      <w:commentRangeStart w:id="90"/>
      <w:r w:rsidRPr="00A25633">
        <w:t>Cossu et al., 2020; Lancaster et al., 2022; Short, 2006</w:t>
      </w:r>
      <w:commentRangeEnd w:id="90"/>
      <w:r w:rsidR="00137880">
        <w:rPr>
          <w:rStyle w:val="CommentReference"/>
        </w:rPr>
        <w:commentReference w:id="90"/>
      </w:r>
      <w:r w:rsidRPr="00A25633">
        <w:t>). Grassy Beach is partially protected from the strong</w:t>
      </w:r>
      <w:r w:rsidR="003315C8" w:rsidRPr="00A25633">
        <w:t>est</w:t>
      </w:r>
      <w:r w:rsidRPr="00A25633">
        <w:t xml:space="preserve"> winds and large</w:t>
      </w:r>
      <w:r w:rsidR="003315C8" w:rsidRPr="00A25633">
        <w:t>st</w:t>
      </w:r>
      <w:r w:rsidRPr="00A25633">
        <w:t xml:space="preserve"> waves associated with the Southern Ocean by its rocky headland, and easterly storms by the training wall to its east. A recent field study recorded a maximum significant wave height in the bay of 2.4 metres between January and September 2021 (Lancaster et al., 2022). In comparison, the long-term average wave height outside the embayment is approximately 3 metres (Liu et al., 2022).</w:t>
      </w:r>
    </w:p>
    <w:bookmarkEnd w:id="87"/>
    <w:p w14:paraId="7E2092E4" w14:textId="0F25208E" w:rsidR="005B67F8" w:rsidDel="00F3266D" w:rsidRDefault="008C60EA" w:rsidP="005B67F8">
      <w:pPr>
        <w:keepNext/>
        <w:rPr>
          <w:moveFrom w:id="91" w:author="Amir Etemad Shahidi" w:date="2022-10-13T09:45:00Z"/>
        </w:rPr>
      </w:pPr>
      <w:moveFromRangeStart w:id="92" w:author="Amir Etemad Shahidi" w:date="2022-10-13T09:45:00Z" w:name="move116546731"/>
      <w:moveFrom w:id="93" w:author="Amir Etemad Shahidi" w:date="2022-10-13T09:45:00Z">
        <w:r w:rsidDel="00F3266D">
          <w:rPr>
            <w:noProof/>
            <w:sz w:val="24"/>
            <w:szCs w:val="24"/>
          </w:rPr>
          <w:drawing>
            <wp:inline distT="0" distB="0" distL="0" distR="0" wp14:anchorId="3DA4BB12" wp14:editId="05BA78E3">
              <wp:extent cx="5775798"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moveFrom>
    </w:p>
    <w:p w14:paraId="7D6E6B7D" w14:textId="7ABCFB5C" w:rsidR="008C60EA" w:rsidDel="00F3266D" w:rsidRDefault="005B67F8" w:rsidP="005B67F8">
      <w:pPr>
        <w:pStyle w:val="Caption"/>
        <w:rPr>
          <w:moveFrom w:id="94" w:author="Amir Etemad Shahidi" w:date="2022-10-13T09:45:00Z"/>
          <w:sz w:val="24"/>
          <w:szCs w:val="24"/>
        </w:rPr>
      </w:pPr>
      <w:moveFrom w:id="95" w:author="Amir Etemad Shahidi" w:date="2022-10-13T09:45:00Z">
        <w:r w:rsidDel="00F3266D">
          <w:t xml:space="preserve">Fig. </w:t>
        </w:r>
        <w:r w:rsidR="00384B3B" w:rsidDel="00F3266D">
          <w:fldChar w:fldCharType="begin"/>
        </w:r>
        <w:r w:rsidR="00384B3B" w:rsidDel="00F3266D">
          <w:instrText xml:space="preserve"> SEQ Fig. \* ARABIC </w:instrText>
        </w:r>
        <w:r w:rsidR="00384B3B" w:rsidDel="00F3266D">
          <w:fldChar w:fldCharType="separate"/>
        </w:r>
        <w:r w:rsidR="008C1367" w:rsidDel="00F3266D">
          <w:rPr>
            <w:noProof/>
          </w:rPr>
          <w:t>1</w:t>
        </w:r>
        <w:r w:rsidR="00384B3B" w:rsidDel="00F3266D">
          <w:rPr>
            <w:noProof/>
          </w:rPr>
          <w:fldChar w:fldCharType="end"/>
        </w:r>
        <w:r w:rsidDel="00F3266D">
          <w:t xml:space="preserve">. (a) Location of the study area with the CoastSat </w:t>
        </w:r>
        <w:r w:rsidR="006241A7" w:rsidDel="00F3266D">
          <w:t>extent</w:t>
        </w:r>
        <w:r w:rsidDel="00F3266D">
          <w:t xml:space="preserve"> shown in orange; (b) </w:t>
        </w:r>
        <w:r w:rsidR="006241A7" w:rsidDel="00F3266D">
          <w:t>Australia</w:t>
        </w:r>
        <w:r w:rsidR="0002360A" w:rsidDel="00F3266D">
          <w:t xml:space="preserve"> map </w:t>
        </w:r>
        <w:r w:rsidR="006241A7" w:rsidDel="00F3266D">
          <w:t>with King Island (</w:t>
        </w:r>
        <w:r w:rsidR="00F86E08" w:rsidDel="00F3266D">
          <w:t xml:space="preserve">red) </w:t>
        </w:r>
        <w:r w:rsidR="0002360A" w:rsidDel="00F3266D">
          <w:t>in relation</w:t>
        </w:r>
        <w:r w:rsidR="00F86E08" w:rsidDel="00F3266D">
          <w:t xml:space="preserve"> to the Bass Strait study region </w:t>
        </w:r>
        <w:r w:rsidR="006C0076" w:rsidDel="00F3266D">
          <w:t xml:space="preserve">(black) </w:t>
        </w:r>
        <w:r w:rsidR="00F86E08" w:rsidDel="00F3266D">
          <w:t>from Liu et al. (2022)</w:t>
        </w:r>
        <w:r w:rsidR="0002360A" w:rsidDel="00F3266D">
          <w:t xml:space="preserve">; (c) King Island map with Grassy </w:t>
        </w:r>
        <w:r w:rsidR="006241A7" w:rsidDel="00F3266D">
          <w:t>Beach location (red).</w:t>
        </w:r>
        <w:r w:rsidR="008C4EE2" w:rsidDel="00F3266D">
          <w:t xml:space="preserve"> </w:t>
        </w:r>
      </w:moveFrom>
    </w:p>
    <w:p w14:paraId="4C4F34A5" w14:textId="2AE0BA91" w:rsidR="001F2EF9" w:rsidRPr="00A25633" w:rsidRDefault="003E016B" w:rsidP="00AA0658">
      <w:pPr>
        <w:rPr>
          <w:sz w:val="24"/>
          <w:szCs w:val="24"/>
        </w:rPr>
      </w:pPr>
      <w:bookmarkStart w:id="96" w:name="OLE_LINK8"/>
      <w:moveFromRangeEnd w:id="92"/>
      <w:commentRangeStart w:id="97"/>
      <w:r w:rsidRPr="00A25633">
        <w:t>A Bass Strait sandy embayment</w:t>
      </w:r>
      <w:r w:rsidR="0082612A" w:rsidRPr="00A25633">
        <w:t xml:space="preserve"> was chosen </w:t>
      </w:r>
      <w:r w:rsidR="001A1DAB" w:rsidRPr="00A25633">
        <w:t xml:space="preserve">for this study </w:t>
      </w:r>
      <w:r w:rsidR="0082612A" w:rsidRPr="00A25633">
        <w:t xml:space="preserve">such that the findings </w:t>
      </w:r>
      <w:del w:id="98" w:author="Amir Etemad Shahidi" w:date="2022-10-13T09:54:00Z">
        <w:r w:rsidR="0082612A" w:rsidRPr="00A25633" w:rsidDel="001734CE">
          <w:delText xml:space="preserve">from </w:delText>
        </w:r>
      </w:del>
      <w:ins w:id="99" w:author="Amir Etemad Shahidi" w:date="2022-10-13T09:54:00Z">
        <w:r w:rsidR="001734CE">
          <w:t>of</w:t>
        </w:r>
        <w:r w:rsidR="001734CE" w:rsidRPr="00A25633">
          <w:t xml:space="preserve"> </w:t>
        </w:r>
      </w:ins>
      <w:r w:rsidR="0082612A" w:rsidRPr="00A25633">
        <w:t xml:space="preserve">Liu et al. (2022) </w:t>
      </w:r>
      <w:del w:id="100" w:author="Amir Etemad Shahidi" w:date="2022-10-13T09:55:00Z">
        <w:r w:rsidR="0082612A" w:rsidRPr="00A25633" w:rsidDel="001734CE">
          <w:delText xml:space="preserve">related </w:delText>
        </w:r>
      </w:del>
      <w:ins w:id="101" w:author="Amir Etemad Shahidi" w:date="2022-10-13T09:55:00Z">
        <w:r w:rsidR="001734CE" w:rsidRPr="00A25633">
          <w:t>re</w:t>
        </w:r>
        <w:r w:rsidR="001734CE">
          <w:t>garding</w:t>
        </w:r>
        <w:r w:rsidR="001734CE" w:rsidRPr="00A25633">
          <w:t xml:space="preserve"> </w:t>
        </w:r>
      </w:ins>
      <w:del w:id="102" w:author="Amir Etemad Shahidi" w:date="2022-10-13T09:55:00Z">
        <w:r w:rsidR="0082612A" w:rsidRPr="00A25633" w:rsidDel="001734CE">
          <w:delText xml:space="preserve">to </w:delText>
        </w:r>
      </w:del>
      <w:r w:rsidR="0082612A" w:rsidRPr="00A25633">
        <w:t xml:space="preserve">SAM’s influence on the Bass Strait wave climate could be </w:t>
      </w:r>
      <w:commentRangeStart w:id="103"/>
      <w:r w:rsidR="0082612A" w:rsidRPr="00A25633">
        <w:t>applied</w:t>
      </w:r>
      <w:commentRangeEnd w:id="103"/>
      <w:r w:rsidR="001734CE">
        <w:rPr>
          <w:rStyle w:val="CommentReference"/>
        </w:rPr>
        <w:commentReference w:id="103"/>
      </w:r>
      <w:r w:rsidR="0082612A" w:rsidRPr="00A25633">
        <w:t xml:space="preserve">. </w:t>
      </w:r>
      <w:r w:rsidRPr="00A25633">
        <w:t>Specifically, Grassy Beach was chosen as it</w:t>
      </w:r>
      <w:r w:rsidR="0082612A" w:rsidRPr="00A25633">
        <w:t xml:space="preserve"> is </w:t>
      </w:r>
      <w:r w:rsidR="009D7449" w:rsidRPr="00A25633">
        <w:t xml:space="preserve">a </w:t>
      </w:r>
      <w:r w:rsidR="0082612A" w:rsidRPr="00A25633">
        <w:t xml:space="preserve">current </w:t>
      </w:r>
      <w:r w:rsidR="009D7449" w:rsidRPr="00A25633">
        <w:t>wave energy converter development site</w:t>
      </w:r>
      <w:r w:rsidR="00C34028" w:rsidRPr="00A25633">
        <w:t xml:space="preserve"> (Lancaster et al., 2022)</w:t>
      </w:r>
      <w:r w:rsidR="006653D2" w:rsidRPr="00A25633">
        <w:t xml:space="preserve">. Hence, </w:t>
      </w:r>
      <w:r w:rsidR="00F96FC3" w:rsidRPr="00A25633">
        <w:t>this research will</w:t>
      </w:r>
      <w:r w:rsidR="006653D2" w:rsidRPr="00A25633">
        <w:t xml:space="preserve"> be directly relevant to </w:t>
      </w:r>
      <w:r w:rsidR="00F96FC3" w:rsidRPr="00A25633">
        <w:t xml:space="preserve">future research </w:t>
      </w:r>
      <w:r w:rsidR="006653D2" w:rsidRPr="00A25633">
        <w:t xml:space="preserve">focusing </w:t>
      </w:r>
      <w:r w:rsidR="001016CD" w:rsidRPr="00A25633">
        <w:t>on the environmental impacts of this wave energy converter</w:t>
      </w:r>
      <w:r w:rsidR="006653D2" w:rsidRPr="00A25633">
        <w:t xml:space="preserve"> by providing a baseline for natural shoreline variability</w:t>
      </w:r>
      <w:r w:rsidR="00470D0C" w:rsidRPr="00A25633">
        <w:t xml:space="preserve"> at the study site</w:t>
      </w:r>
      <w:r w:rsidR="001016CD" w:rsidRPr="00A25633">
        <w:t>.</w:t>
      </w:r>
      <w:commentRangeEnd w:id="97"/>
      <w:r w:rsidR="001734CE">
        <w:rPr>
          <w:rStyle w:val="CommentReference"/>
        </w:rPr>
        <w:commentReference w:id="97"/>
      </w:r>
    </w:p>
    <w:bookmarkEnd w:id="96"/>
    <w:p w14:paraId="765F776D" w14:textId="635CC92F" w:rsidR="00A20685" w:rsidRDefault="00A20685">
      <w:pPr>
        <w:rPr>
          <w:rFonts w:ascii="Georgia" w:hAnsi="Georgia"/>
          <w:sz w:val="24"/>
          <w:szCs w:val="24"/>
        </w:rPr>
      </w:pPr>
      <w:r>
        <w:rPr>
          <w:rFonts w:ascii="Georgia" w:hAnsi="Georgia"/>
          <w:sz w:val="24"/>
          <w:szCs w:val="24"/>
        </w:rPr>
        <w:br w:type="page"/>
      </w:r>
    </w:p>
    <w:p w14:paraId="799F08C8" w14:textId="57AAF5CE" w:rsidR="002A73BD" w:rsidRDefault="00A20685" w:rsidP="00A20685">
      <w:pPr>
        <w:pStyle w:val="Heading2"/>
      </w:pPr>
      <w:r>
        <w:lastRenderedPageBreak/>
        <w:t>Methods</w:t>
      </w:r>
    </w:p>
    <w:p w14:paraId="54A4C104" w14:textId="7C010936" w:rsidR="00A20685" w:rsidRDefault="001A4BB7" w:rsidP="00877E99">
      <w:bookmarkStart w:id="104" w:name="OLE_LINK9"/>
      <w:commentRangeStart w:id="105"/>
      <w:r>
        <w:t>A satellite</w:t>
      </w:r>
      <w:r w:rsidR="0040533C">
        <w:t>-derived shoreline</w:t>
      </w:r>
      <w:r w:rsidR="00692CEA">
        <w:t xml:space="preserve"> </w:t>
      </w:r>
      <w:r>
        <w:t xml:space="preserve">dataset for 1987 to 2020 (inclusive) was </w:t>
      </w:r>
      <w:r w:rsidR="007A5EFC">
        <w:t>created</w:t>
      </w:r>
      <w:r w:rsidR="00820A25">
        <w:t xml:space="preserve"> using the </w:t>
      </w:r>
      <w:proofErr w:type="spellStart"/>
      <w:r w:rsidR="00820A25">
        <w:t>Coastsat</w:t>
      </w:r>
      <w:proofErr w:type="spellEnd"/>
      <w:r w:rsidR="00820A25">
        <w:t xml:space="preserve"> </w:t>
      </w:r>
      <w:r w:rsidR="00CB3453">
        <w:t>toolkit</w:t>
      </w:r>
      <w:r w:rsidR="00BE3899">
        <w:t xml:space="preserve"> (Vos et al., 2019)</w:t>
      </w:r>
      <w:r w:rsidR="004F0A6B">
        <w:t xml:space="preserve">. </w:t>
      </w:r>
      <w:r w:rsidR="00A25633">
        <w:t>This dataset was used to produce a</w:t>
      </w:r>
      <w:r w:rsidR="00BE3899">
        <w:t xml:space="preserve"> t</w:t>
      </w:r>
      <w:r w:rsidR="00820A25">
        <w:t>ime</w:t>
      </w:r>
      <w:r w:rsidR="00162BD1">
        <w:t xml:space="preserve"> </w:t>
      </w:r>
      <w:r w:rsidR="00820A25">
        <w:t xml:space="preserve">series of </w:t>
      </w:r>
      <w:r w:rsidR="00BE3899">
        <w:t>tidally corrected</w:t>
      </w:r>
      <w:r w:rsidR="00162BD1">
        <w:t xml:space="preserve"> </w:t>
      </w:r>
      <w:r w:rsidR="00820A25">
        <w:t>shoreline position</w:t>
      </w:r>
      <w:r w:rsidR="00D47946">
        <w:t xml:space="preserve"> at 25 transects </w:t>
      </w:r>
      <w:r w:rsidR="00E70F72">
        <w:t>(</w:t>
      </w:r>
      <w:r w:rsidR="00D47946">
        <w:t xml:space="preserve">50 metres </w:t>
      </w:r>
      <w:r w:rsidR="00E70F72">
        <w:t>apart) along Grassy Beach</w:t>
      </w:r>
      <w:r w:rsidR="007A5EFC">
        <w:t>. Th</w:t>
      </w:r>
      <w:r w:rsidR="00BE3899">
        <w:t>is</w:t>
      </w:r>
      <w:r w:rsidR="007A5EFC">
        <w:t xml:space="preserve"> data was </w:t>
      </w:r>
      <w:r w:rsidR="00E70F72">
        <w:t xml:space="preserve">analysed </w:t>
      </w:r>
      <w:r w:rsidR="0088719E">
        <w:t xml:space="preserve">against </w:t>
      </w:r>
      <w:r w:rsidR="00CB3453">
        <w:t>SAMI data and seasonal shifts in wave climate to understand the timescales and magnitude of shoreline variation at this sandy embayment.</w:t>
      </w:r>
      <w:r w:rsidR="00954725">
        <w:t xml:space="preserve"> Empirical orthogonal function (EOF) analysis</w:t>
      </w:r>
      <w:r w:rsidR="006E02D2">
        <w:t xml:space="preserve"> of the shoreline position data</w:t>
      </w:r>
      <w:r w:rsidR="00954725">
        <w:t xml:space="preserve"> was also performed to quantify </w:t>
      </w:r>
      <w:r w:rsidR="00700751">
        <w:t xml:space="preserve">the effect of beach rotation </w:t>
      </w:r>
      <w:r w:rsidR="006E02D2">
        <w:t xml:space="preserve">and other coastal processes </w:t>
      </w:r>
      <w:r w:rsidR="00700751">
        <w:t>on the measured shoreline variability</w:t>
      </w:r>
      <w:bookmarkEnd w:id="104"/>
      <w:r w:rsidR="006E02D2">
        <w:t>.</w:t>
      </w:r>
      <w:commentRangeEnd w:id="105"/>
      <w:r w:rsidR="00913A02">
        <w:rPr>
          <w:rStyle w:val="CommentReference"/>
        </w:rPr>
        <w:commentReference w:id="105"/>
      </w:r>
    </w:p>
    <w:p w14:paraId="7FE99D12" w14:textId="14045109" w:rsidR="00206DF4" w:rsidRDefault="00206DF4" w:rsidP="00206DF4">
      <w:pPr>
        <w:pStyle w:val="Heading3"/>
      </w:pPr>
      <w:r>
        <w:t>Satellite</w:t>
      </w:r>
      <w:r w:rsidR="00C05AC7">
        <w:t>-Derived Shoreline Detection</w:t>
      </w:r>
    </w:p>
    <w:p w14:paraId="476ECB56" w14:textId="0608A487" w:rsidR="00E322A8" w:rsidRDefault="00E322A8" w:rsidP="00E322A8">
      <w:bookmarkStart w:id="106" w:name="OLE_LINK10"/>
      <w:r>
        <w:t>Shoreline position along Grassy Beach was measured using a satellite-derived shoreline (SDS) technique. The CoastSat toolkit</w:t>
      </w:r>
      <w:del w:id="107" w:author="Amir Etemad Shahidi" w:date="2022-10-13T09:58:00Z">
        <w:r w:rsidDel="00B22ECE">
          <w:delText xml:space="preserve"> was used</w:delText>
        </w:r>
      </w:del>
      <w:r>
        <w:t xml:space="preserve">, which is </w:t>
      </w:r>
      <w:del w:id="108" w:author="Guilherme Vieira da Silva" w:date="2022-10-13T14:06:00Z">
        <w:r w:rsidDel="00913A02">
          <w:delText>freely available on GitHub (</w:delText>
        </w:r>
        <w:r w:rsidDel="00913A02">
          <w:fldChar w:fldCharType="begin"/>
        </w:r>
        <w:r w:rsidDel="00913A02">
          <w:delInstrText xml:space="preserve"> HYPERLINK "https://github.com/kvos/CoastSat" \h </w:delInstrText>
        </w:r>
        <w:r w:rsidDel="00913A02">
          <w:fldChar w:fldCharType="separate"/>
        </w:r>
        <w:r w:rsidRPr="7DD55223" w:rsidDel="00913A02">
          <w:rPr>
            <w:rStyle w:val="Hyperlink"/>
          </w:rPr>
          <w:delText>https://github.com/kvos/CoastSat</w:delText>
        </w:r>
        <w:r w:rsidDel="00913A02">
          <w:rPr>
            <w:rStyle w:val="Hyperlink"/>
          </w:rPr>
          <w:fldChar w:fldCharType="end"/>
        </w:r>
        <w:r w:rsidDel="00913A02">
          <w:delText xml:space="preserve">) and </w:delText>
        </w:r>
      </w:del>
      <w:r>
        <w:t xml:space="preserve">described in detail in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2019b)","manualFormatting":"Vos et al. (2019)","plainTextFormattedCitation":"(Vos et al., 2019b)","previouslyFormattedCitation":"(Vos et al., 2019b)"},"properties":{"noteIndex":0},"schema":"https://github.com/citation-style-language/schema/raw/master/csl-citation.json"}</w:instrText>
      </w:r>
      <w:r>
        <w:fldChar w:fldCharType="separate"/>
      </w:r>
      <w:r w:rsidRPr="7DD55223">
        <w:rPr>
          <w:noProof/>
        </w:rPr>
        <w:t>Vos et al. (2019)</w:t>
      </w:r>
      <w:r>
        <w:fldChar w:fldCharType="end"/>
      </w:r>
      <w:ins w:id="109" w:author="Amir Etemad Shahidi" w:date="2022-10-13T09:59:00Z">
        <w:r w:rsidR="00B22ECE">
          <w:t>, was used</w:t>
        </w:r>
      </w:ins>
      <w:ins w:id="110" w:author="Amir Etemad Shahidi" w:date="2022-10-13T10:00:00Z">
        <w:r w:rsidR="00B22ECE">
          <w:t xml:space="preserve"> for image analysis?</w:t>
        </w:r>
      </w:ins>
      <w:r>
        <w:t xml:space="preserve">. Briefly, CoastSat </w:t>
      </w:r>
      <w:r w:rsidR="00A25633">
        <w:t xml:space="preserve">defines the shoreline position as the </w:t>
      </w:r>
      <w:r>
        <w:t>sand/water threshold</w:t>
      </w:r>
      <w:r w:rsidR="00A25633">
        <w:t>. Satellite images are</w:t>
      </w:r>
      <w:del w:id="111" w:author="Amir Etemad Shahidi" w:date="2022-10-13T10:05:00Z">
        <w:r w:rsidR="00A25633" w:rsidDel="00B22ECE">
          <w:delText xml:space="preserve"> </w:delText>
        </w:r>
      </w:del>
      <w:ins w:id="112" w:author="Amir Etemad Shahidi" w:date="2022-10-13T10:01:00Z">
        <w:r w:rsidR="00B22ECE">
          <w:t xml:space="preserve"> </w:t>
        </w:r>
      </w:ins>
      <w:r>
        <w:t>retrieved from Google Earth Engine</w:t>
      </w:r>
      <w:r w:rsidR="00A25633">
        <w:t>, and then</w:t>
      </w:r>
      <w:r>
        <w:t xml:space="preserve"> using a sub-pixel detection </w:t>
      </w:r>
      <w:r w:rsidR="00A25633">
        <w:t>algorithm</w:t>
      </w:r>
      <w:ins w:id="113" w:author="Amir Etemad Shahidi" w:date="2022-10-13T10:02:00Z">
        <w:r w:rsidR="00B22ECE">
          <w:t>,</w:t>
        </w:r>
      </w:ins>
      <w:r w:rsidR="00A25633">
        <w:t xml:space="preserve"> </w:t>
      </w:r>
      <w:del w:id="114" w:author="Amir Etemad Shahidi" w:date="2022-10-13T10:01:00Z">
        <w:r w:rsidR="00A25633" w:rsidDel="00B22ECE">
          <w:delText xml:space="preserve">is </w:delText>
        </w:r>
      </w:del>
      <w:del w:id="115" w:author="Amir Etemad Shahidi" w:date="2022-10-13T10:03:00Z">
        <w:r w:rsidR="00A25633" w:rsidDel="00B22ECE">
          <w:delText xml:space="preserve">used to determine </w:delText>
        </w:r>
      </w:del>
      <w:del w:id="116" w:author="Amir Etemad Shahidi" w:date="2022-10-13T10:02:00Z">
        <w:r w:rsidR="00A25633" w:rsidDel="00B22ECE">
          <w:delText xml:space="preserve">this </w:delText>
        </w:r>
      </w:del>
      <w:ins w:id="117" w:author="Amir Etemad Shahidi" w:date="2022-10-13T10:02:00Z">
        <w:r w:rsidR="00B22ECE">
          <w:t xml:space="preserve">the </w:t>
        </w:r>
      </w:ins>
      <w:r w:rsidR="00A25633">
        <w:t>shoreline</w:t>
      </w:r>
      <w:ins w:id="118" w:author="Amir Etemad Shahidi" w:date="2022-10-13T10:03:00Z">
        <w:r w:rsidR="00B22ECE">
          <w:t xml:space="preserve"> is determined</w:t>
        </w:r>
      </w:ins>
      <w:r>
        <w:t>. Th</w:t>
      </w:r>
      <w:r w:rsidR="00A25633">
        <w:t xml:space="preserve">e </w:t>
      </w:r>
      <w:r>
        <w:t xml:space="preserve">algorithm detects sand, white-water and water using the Modified Normalized Difference Water Index (MNDWI) from the short-wave infrared band and green bands of the satellite before determining the sand/water threshold at sub-pixel resolution using a Marching Squares algorithm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2019b)","plainTextFormattedCitation":"(Vos et al., 2019b)","previouslyFormattedCitation":"(Vos et al., 2019b)"},"properties":{"noteIndex":0},"schema":"https://github.com/citation-style-language/schema/raw/master/csl-citation.json"}</w:instrText>
      </w:r>
      <w:r>
        <w:fldChar w:fldCharType="separate"/>
      </w:r>
      <w:r w:rsidRPr="7DD55223">
        <w:rPr>
          <w:noProof/>
        </w:rPr>
        <w:t>(Vos et al., 2019b)</w:t>
      </w:r>
      <w:r>
        <w:fldChar w:fldCharType="end"/>
      </w:r>
      <w:r>
        <w:t xml:space="preserve">. This method has been shown to be relatively accurate with a root-mean-squared error between 7 and 15 metres, with better accuracy at microtidal sites and after performing tidal correction </w:t>
      </w:r>
      <w:r>
        <w:fldChar w:fldCharType="begin" w:fldLock="1"/>
      </w:r>
      <w:r>
        <w:instrText>ADDIN CSL_CITATION {"citationItems":[{"id":"ITEM-1","itemData":{"DOI":"10.1016/j.geomorph.2021.107707","ISSN":"0169-555X","abstract":"Publicly available satellite imagery can now provide multi-decadal time series of shoreline data from local to global scale, enabling analysis of sandy beach shoreline variability across a spectrum of temporal scales. Such data can, however, be associated with large uncertainties, particularly for beaches experiencing a large tidal range (&gt;2 m) and energetic incident waves. We use a decade of bi-monthly topographic surveys at the high-energy meso-macrotidal beach of Truc Vert, southwest France, and concurrent wave and water-level hindcast to investigate the uncertainties associated with satellite-derived time series of the shoreline position. We show that consideration of the water level and wave runup elevation is critical for accurately estimating waterline position and, in turn, shoreline position. At Truc Vert, including non-tidal water level residuals (e.g. wind-driven surge) and accounting for time- and elevation-varying beach slope for horizontal correction did not improve satellite-derived shoreline position. A new total water level threshold is proposed to maximize the number of usable images while minimizing errors. Accounting for wave runup and the new water level threshold at Truc Vert, the number of usable satellite images is doubled and shoreline position errors are at least halved compared to previous work at this site. Using the 1984–2019 reconstructed shoreline, we also show that the satellite-derived shoreline trends and interannual variability are in better agreement with field measurements. Although the approach proposed here needs to be tested on other sites in different tidal/wave forcing environments with different morphological and sediment characteristics, we anticipate that it will improve the temporal and spatial description of shoreline change on most surf tidal beaches where accurate continuous water level and wave hindcasts and/or observations are available.","author":[{"dropping-particle":"","family":"Castelle","given":"","non-dropping-particle":"","parse-names":false,"suffix":""},{"dropping-particle":"","family":"Masselink","given":"","non-dropping-particle":"","parse-names":false,"suffix":""},{"dropping-particle":"","family":"Scott","given":"","non-dropping-particle":"","parse-names":false,"suffix":""},{"dropping-particle":"","family":"Stokes","given":"","non-dropping-particle":"","parse-names":false,"suffix":""},{"dropping-particle":"","family":"Konstantinou","given":"","non-dropping-particle":"","parse-names":false,"suffix":""},{"dropping-particle":"","family":"Marieu","given":"","non-dropping-particle":"","parse-names":false,"suffix":""},{"dropping-particle":"","family":"Bujan","given":"","non-dropping-particle":"","parse-names":false,"suffix":""}],"container-title":"Geomorphology","id":"ITEM-1","issued":{"date-parts":[["2021"]]},"title":"Satellite-derived shoreline detection at a high-energy meso-macrotidal beach","type":"article-journal","volume":"383"},"uris":["http://www.mendeley.com/documents/?uuid=ea32357a-d523-4edf-b986-2b9ff9484b77"]},{"id":"ITEM-2","itemData":{"DOI":"10.1016/j.coastaleng.2019.04.004","abstract":"The ability to repeatedly observe and quantify the changing position of the shoreline is key to present-day coastal management and future coastal planning. This study evaluates the capability of satellite remote sensing to resolve at differing temporal scales the variability and trends in shoreline position along sandy coastlines. Shorelines are extracted from 30 + years of publicly available satellite imagery and compared to long-term in-situ measurements at 5 diverse test sites in Europe, Australia, the USA and New Zealand. These sites span a range of different beach characteristics including wave energy and tide range as well as timescales of observed shoreline variability, from strongly seasonal (e.g., Truc Vert, France), to storm-dominated (e.g., Narrabeen-Collaroy, Australia), to only minor annual to multi-annual signals (e.g., Duck, USA). For the 5 sites, the observed typical horizontal errors varied between a root-mean-squared error (RMSE)of 7.3 m and 12.7 m. An analysis of the typical magnitudes of shoreline variability at temporal scales ranging from a single month up to 10 years indicates that, by the implementation of targeted image pre-processing then the application of a robust sub-pixel shoreline extraction technique, the resulting satellite-derived shorelines are generally able to resolve (signal-to-noise ratio &gt; 1)the observed shoreline variance at timescales of 6 months and longer. The only exception to this is along coastlines where minimal annual to multi-annual shoreline variability occurs (e.g. Duck, USA); at these sites decadal-scale variations are successfully captured. The results of this analysis demonstrate that satellite-derived shorelines spanning the past 30 years as well as into the future can be used to explore and quantify intra- and inter-annual shoreline behaviour at a wide range of beaches around the world. Moreover, it is demonstrated that present-day satellite observations are also capable of capturing event-scale shoreline changes (e.g. individual storms)that occur at timescales shorter than 6 months, where this rapid response exceeds the typical magnitude of shoreline variability. Finally, several practical coastal engineering applications are presented, demonstrating the use of freely-available satellite imagery to monitor inter-annual embayed beach rotation, rapid storm-induced shoreline retreat and a major sand nourishment. © 2019 Elsevier B.V.","author":[{"dropping-particle":"","family":"Vos","given":"K","non-dropping-particle":"","parse-names":false,"suffix":""},{"dropping-particle":"","family":"Harley","given":"M D","non-dropping-particle":"","parse-names":false,"suffix":""},{"dropping-particle":"","family":"Splinter","given":"K D","non-dropping-particle":"","parse-names":false,"suffix":""},{"dropping-particle":"","family":"Simmons","given":"J A","non-dropping-particle":"","parse-names":false,"suffix":""},{"dropping-particle":"","family":"Turner","given":"I L","non-dropping-particle":"","parse-names":false,"suffix":""}],"container-title":"Coastal Engineering","id":"ITEM-2","issued":{"date-parts":[["2019"]]},"note":"Cited By :102\n\nExport Date: 13 May 2022","page":"160-174","publisher-place":"Water Research Laboratory, School of Civil and Environmental Engineering, UNSW Sydney, 110 King Street, Manly Vale, NSW  2093, Australia","title":"Sub-annual to multi-decadal shoreline variability from publicly available satellite imagery","type":"article-journal","volume":"150"},"uris":["http://www.mendeley.com/documents/?uuid=a014ba7d-70cb-42fe-95f6-574f50c3c88c"]},{"id":"ITEM-3","itemData":{"DOI":"10.1016/j.envsoft.2019.104528","ISSN":"1364-8152","abstract":"CoastSat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Software","id":"ITEM-3","issued":{"date-parts":[["2019"]]},"title":"CoastSat: A Google Earth Engine-enabled Python toolkit to extract shorelines from publicly available satellite imagery","type":"article-journal","volume":"122"},"uris":["http://www.mendeley.com/documents/?uuid=b64f1e96-464f-4d05-81df-c299788cf7e0"]}],"mendeley":{"formattedCitation":"(Castelle et al., 2021; Vos et al., 2019a, 2019b)","plainTextFormattedCitation":"(Castelle et al., 2021; Vos et al., 2019a, 2019b)","previouslyFormattedCitation":"(Castelle et al., 2021; Vos et al., 2019a, 2019b)"},"properties":{"noteIndex":0},"schema":"https://github.com/citation-style-language/schema/raw/master/csl-citation.json"}</w:instrText>
      </w:r>
      <w:r>
        <w:fldChar w:fldCharType="separate"/>
      </w:r>
      <w:r w:rsidRPr="7DD55223">
        <w:rPr>
          <w:noProof/>
        </w:rPr>
        <w:t>(Castelle et al., 2021; Vos et al., 2019a, 2019b)</w:t>
      </w:r>
      <w:r>
        <w:fldChar w:fldCharType="end"/>
      </w:r>
      <w:r>
        <w:t xml:space="preserve">. </w:t>
      </w:r>
    </w:p>
    <w:p w14:paraId="39C5D28E" w14:textId="7C648B12" w:rsidR="0026669B" w:rsidRDefault="00E322A8" w:rsidP="00E322A8">
      <w:bookmarkStart w:id="119" w:name="OLE_LINK11"/>
      <w:bookmarkEnd w:id="106"/>
      <w:r>
        <w:t>For this study, CoastSat was used to extract shoreline data from Landsat 5 (L5</w:t>
      </w:r>
      <w:r w:rsidR="00E51C68">
        <w:t>)</w:t>
      </w:r>
      <w:r>
        <w:t xml:space="preserve">, Landsat 7 </w:t>
      </w:r>
      <w:r w:rsidR="00E51C68">
        <w:t xml:space="preserve">(L7), Landsat (L8) </w:t>
      </w:r>
      <w:r>
        <w:t>and Sentinel-2 (S2) optical imagery data</w:t>
      </w:r>
      <w:ins w:id="120" w:author="Amir Etemad Shahidi" w:date="2022-10-13T10:05:00Z">
        <w:r w:rsidR="00B22ECE">
          <w:t xml:space="preserve"> (</w:t>
        </w:r>
      </w:ins>
      <w:del w:id="121" w:author="Amir Etemad Shahidi" w:date="2022-10-13T10:05:00Z">
        <w:r w:rsidDel="00B22ECE">
          <w:delText>.</w:delText>
        </w:r>
        <w:r w:rsidR="0026669B" w:rsidDel="00B22ECE">
          <w:delText xml:space="preserve"> </w:delText>
        </w:r>
      </w:del>
      <w:ins w:id="122" w:author="Amir Etemad Shahidi" w:date="2022-10-13T10:05:00Z">
        <w:r w:rsidR="00B22ECE">
          <w:t>s</w:t>
        </w:r>
      </w:ins>
      <w:del w:id="123" w:author="Amir Etemad Shahidi" w:date="2022-10-13T10:05:00Z">
        <w:r w:rsidR="00541DB2" w:rsidDel="00B22ECE">
          <w:delText>S</w:delText>
        </w:r>
      </w:del>
      <w:r w:rsidR="00541DB2">
        <w:t xml:space="preserve">ee </w:t>
      </w:r>
      <w:r w:rsidR="007D16A1">
        <w:fldChar w:fldCharType="begin"/>
      </w:r>
      <w:r w:rsidR="007D16A1">
        <w:instrText xml:space="preserve"> REF _Ref114221304 \h </w:instrText>
      </w:r>
      <w:r w:rsidR="007D16A1">
        <w:fldChar w:fldCharType="separate"/>
      </w:r>
      <w:r w:rsidR="007D16A1">
        <w:t xml:space="preserve">Table </w:t>
      </w:r>
      <w:r w:rsidR="007D16A1">
        <w:rPr>
          <w:noProof/>
        </w:rPr>
        <w:t>1</w:t>
      </w:r>
      <w:r w:rsidR="007D16A1">
        <w:fldChar w:fldCharType="end"/>
      </w:r>
      <w:r w:rsidR="009B763F">
        <w:t xml:space="preserve"> </w:t>
      </w:r>
      <w:r w:rsidR="007D16A1">
        <w:t>for satellite details</w:t>
      </w:r>
      <w:ins w:id="124" w:author="Amir Etemad Shahidi" w:date="2022-10-13T10:05:00Z">
        <w:r w:rsidR="00B22ECE">
          <w:t>)</w:t>
        </w:r>
      </w:ins>
      <w:r w:rsidR="007D16A1">
        <w:t xml:space="preserve">. </w:t>
      </w:r>
      <w:r w:rsidR="00CF71B8">
        <w:t>1513 s</w:t>
      </w:r>
      <w:r w:rsidR="00541DB2">
        <w:t xml:space="preserve">atellite </w:t>
      </w:r>
      <w:r w:rsidR="00CF71B8">
        <w:t>images were</w:t>
      </w:r>
      <w:r w:rsidR="00541DB2">
        <w:t xml:space="preserve"> extracted from Google Earth Engine for the period 1987 to 2020 (inclusive).</w:t>
      </w:r>
      <w:r w:rsidR="001C5BFC">
        <w:t xml:space="preserve"> A cloud threshold of 50% </w:t>
      </w:r>
      <w:r w:rsidR="00944514">
        <w:t xml:space="preserve">for the study area, and then quality control of the derived shorelines, left only </w:t>
      </w:r>
      <w:commentRangeStart w:id="125"/>
      <w:r w:rsidR="00944514">
        <w:t>420 usable satellite-derived shorelines for analysis.</w:t>
      </w:r>
      <w:r w:rsidR="006618CC">
        <w:t xml:space="preserve"> </w:t>
      </w:r>
      <w:commentRangeEnd w:id="125"/>
      <w:r w:rsidR="00913A02">
        <w:rPr>
          <w:rStyle w:val="CommentReference"/>
        </w:rPr>
        <w:commentReference w:id="125"/>
      </w:r>
      <w:commentRangeStart w:id="126"/>
      <w:r w:rsidR="00A25633">
        <w:t>M</w:t>
      </w:r>
      <w:r w:rsidR="0099414B">
        <w:t>any of the L7 images</w:t>
      </w:r>
      <w:r w:rsidR="00A25633">
        <w:t xml:space="preserve"> </w:t>
      </w:r>
      <w:del w:id="127" w:author="Amir Etemad Shahidi" w:date="2022-10-13T10:06:00Z">
        <w:r w:rsidR="00A25633" w:rsidDel="00B22ECE">
          <w:delText>included for analysis</w:delText>
        </w:r>
        <w:r w:rsidR="0099414B" w:rsidDel="00B22ECE">
          <w:delText xml:space="preserve"> </w:delText>
        </w:r>
      </w:del>
      <w:r w:rsidR="00A11EFF">
        <w:t>d</w:t>
      </w:r>
      <w:r w:rsidR="00A25633">
        <w:t>id</w:t>
      </w:r>
      <w:r w:rsidR="00A11EFF">
        <w:t xml:space="preserve"> not cover the entire study area </w:t>
      </w:r>
      <w:r w:rsidR="00A25633">
        <w:t xml:space="preserve">(partial shorelines) </w:t>
      </w:r>
      <w:r w:rsidR="00A11EFF">
        <w:t xml:space="preserve">due to </w:t>
      </w:r>
      <w:r w:rsidR="00A25633">
        <w:t>a</w:t>
      </w:r>
      <w:r w:rsidR="007D16A1">
        <w:t xml:space="preserve"> known</w:t>
      </w:r>
      <w:r w:rsidR="006618CC">
        <w:t xml:space="preserve"> scanline error</w:t>
      </w:r>
      <w:r w:rsidR="008D3DBB">
        <w:t xml:space="preserve"> (see </w:t>
      </w:r>
      <w:r w:rsidR="007D16A1">
        <w:fldChar w:fldCharType="begin"/>
      </w:r>
      <w:r w:rsidR="007D16A1">
        <w:instrText xml:space="preserve"> REF _Ref114221338 \h </w:instrText>
      </w:r>
      <w:r w:rsidR="007D16A1">
        <w:fldChar w:fldCharType="separate"/>
      </w:r>
      <w:r w:rsidR="007D16A1">
        <w:t xml:space="preserve">Fig. </w:t>
      </w:r>
      <w:r w:rsidR="007D16A1">
        <w:rPr>
          <w:noProof/>
        </w:rPr>
        <w:t>2</w:t>
      </w:r>
      <w:r w:rsidR="007D16A1">
        <w:fldChar w:fldCharType="end"/>
      </w:r>
      <w:r w:rsidR="007D16A1">
        <w:t xml:space="preserve"> for example)</w:t>
      </w:r>
      <w:r w:rsidR="009E6C9F">
        <w:t xml:space="preserve"> in images since 2013 (</w:t>
      </w:r>
      <w:proofErr w:type="spellStart"/>
      <w:r w:rsidR="009E6C9F">
        <w:t>Scaramuzza</w:t>
      </w:r>
      <w:proofErr w:type="spellEnd"/>
      <w:r w:rsidR="009E6C9F">
        <w:t xml:space="preserve"> and </w:t>
      </w:r>
      <w:proofErr w:type="spellStart"/>
      <w:r w:rsidR="009E6C9F">
        <w:t>Barsi</w:t>
      </w:r>
      <w:proofErr w:type="spellEnd"/>
      <w:r w:rsidR="009E6C9F">
        <w:t>, 2005).</w:t>
      </w:r>
      <w:r w:rsidR="007D16A1">
        <w:t xml:space="preserve"> </w:t>
      </w:r>
      <w:commentRangeEnd w:id="126"/>
      <w:r w:rsidR="00913A02">
        <w:rPr>
          <w:rStyle w:val="CommentReference"/>
        </w:rPr>
        <w:commentReference w:id="126"/>
      </w:r>
      <w:r w:rsidR="00652A72">
        <w:t xml:space="preserve">The number of useable images per year increased significantly through time with the introduction of L7, L8 and S2, such that between 1987 and 2000 there were about 6 images per year increasing to about 30 images per year from 2015 to 2020. </w:t>
      </w:r>
    </w:p>
    <w:p w14:paraId="4D5977F9" w14:textId="1F16B1E8" w:rsidR="00541DB2" w:rsidRPr="00B22ECE" w:rsidRDefault="00541DB2" w:rsidP="00541DB2">
      <w:pPr>
        <w:pStyle w:val="Caption"/>
        <w:keepNext/>
        <w:rPr>
          <w:i w:val="0"/>
          <w:iCs w:val="0"/>
          <w:color w:val="auto"/>
          <w:sz w:val="22"/>
          <w:szCs w:val="22"/>
          <w:rPrChange w:id="128" w:author="Amir Etemad Shahidi" w:date="2022-10-13T10:08:00Z">
            <w:rPr/>
          </w:rPrChange>
        </w:rPr>
      </w:pPr>
      <w:bookmarkStart w:id="129" w:name="_Ref114221304"/>
      <w:bookmarkEnd w:id="119"/>
      <w:r w:rsidRPr="00B22ECE">
        <w:rPr>
          <w:i w:val="0"/>
          <w:iCs w:val="0"/>
          <w:color w:val="auto"/>
          <w:sz w:val="22"/>
          <w:szCs w:val="22"/>
          <w:rPrChange w:id="130" w:author="Amir Etemad Shahidi" w:date="2022-10-13T10:08:00Z">
            <w:rPr/>
          </w:rPrChange>
        </w:rPr>
        <w:t xml:space="preserve">Table </w:t>
      </w:r>
      <w:r w:rsidR="00384B3B" w:rsidRPr="00B22ECE">
        <w:rPr>
          <w:i w:val="0"/>
          <w:iCs w:val="0"/>
          <w:color w:val="auto"/>
          <w:sz w:val="22"/>
          <w:szCs w:val="22"/>
          <w:rPrChange w:id="131" w:author="Amir Etemad Shahidi" w:date="2022-10-13T10:08:00Z">
            <w:rPr/>
          </w:rPrChange>
        </w:rPr>
        <w:fldChar w:fldCharType="begin"/>
      </w:r>
      <w:r w:rsidR="00384B3B" w:rsidRPr="00B22ECE">
        <w:rPr>
          <w:i w:val="0"/>
          <w:iCs w:val="0"/>
          <w:color w:val="auto"/>
          <w:sz w:val="22"/>
          <w:szCs w:val="22"/>
          <w:rPrChange w:id="132" w:author="Amir Etemad Shahidi" w:date="2022-10-13T10:08:00Z">
            <w:rPr/>
          </w:rPrChange>
        </w:rPr>
        <w:instrText xml:space="preserve"> SEQ Table \* ARABIC </w:instrText>
      </w:r>
      <w:r w:rsidR="00384B3B" w:rsidRPr="00B22ECE">
        <w:rPr>
          <w:i w:val="0"/>
          <w:iCs w:val="0"/>
          <w:color w:val="auto"/>
          <w:sz w:val="22"/>
          <w:szCs w:val="22"/>
          <w:rPrChange w:id="133" w:author="Amir Etemad Shahidi" w:date="2022-10-13T10:08:00Z">
            <w:rPr>
              <w:noProof/>
            </w:rPr>
          </w:rPrChange>
        </w:rPr>
        <w:fldChar w:fldCharType="separate"/>
      </w:r>
      <w:r w:rsidRPr="00B22ECE">
        <w:rPr>
          <w:i w:val="0"/>
          <w:iCs w:val="0"/>
          <w:noProof/>
          <w:color w:val="auto"/>
          <w:sz w:val="22"/>
          <w:szCs w:val="22"/>
          <w:rPrChange w:id="134" w:author="Amir Etemad Shahidi" w:date="2022-10-13T10:08:00Z">
            <w:rPr>
              <w:noProof/>
            </w:rPr>
          </w:rPrChange>
        </w:rPr>
        <w:t>1</w:t>
      </w:r>
      <w:r w:rsidR="00384B3B" w:rsidRPr="00B22ECE">
        <w:rPr>
          <w:i w:val="0"/>
          <w:iCs w:val="0"/>
          <w:noProof/>
          <w:color w:val="auto"/>
          <w:sz w:val="22"/>
          <w:szCs w:val="22"/>
          <w:rPrChange w:id="135" w:author="Amir Etemad Shahidi" w:date="2022-10-13T10:08:00Z">
            <w:rPr>
              <w:noProof/>
            </w:rPr>
          </w:rPrChange>
        </w:rPr>
        <w:fldChar w:fldCharType="end"/>
      </w:r>
      <w:bookmarkEnd w:id="129"/>
      <w:r w:rsidRPr="00B22ECE">
        <w:rPr>
          <w:i w:val="0"/>
          <w:iCs w:val="0"/>
          <w:color w:val="auto"/>
          <w:sz w:val="22"/>
          <w:szCs w:val="22"/>
          <w:rPrChange w:id="136" w:author="Amir Etemad Shahidi" w:date="2022-10-13T10:08:00Z">
            <w:rPr/>
          </w:rPrChange>
        </w:rPr>
        <w:t>. Satellite imagery details...</w:t>
      </w:r>
    </w:p>
    <w:tbl>
      <w:tblPr>
        <w:tblStyle w:val="TableGrid"/>
        <w:tblW w:w="8977" w:type="dxa"/>
        <w:tblLook w:val="04A0" w:firstRow="1" w:lastRow="0" w:firstColumn="1" w:lastColumn="0" w:noHBand="0" w:noVBand="1"/>
      </w:tblPr>
      <w:tblGrid>
        <w:gridCol w:w="1129"/>
        <w:gridCol w:w="1560"/>
        <w:gridCol w:w="2835"/>
        <w:gridCol w:w="1275"/>
        <w:gridCol w:w="2178"/>
      </w:tblGrid>
      <w:tr w:rsidR="00A06C44" w14:paraId="704013B8" w14:textId="77777777" w:rsidTr="00871DDB">
        <w:tc>
          <w:tcPr>
            <w:tcW w:w="1129" w:type="dxa"/>
          </w:tcPr>
          <w:p w14:paraId="2C8B4631" w14:textId="35686332" w:rsidR="00A06C44" w:rsidRPr="00041971" w:rsidRDefault="00A06C44" w:rsidP="00041971">
            <w:pPr>
              <w:rPr>
                <w:b/>
                <w:bCs/>
              </w:rPr>
            </w:pPr>
            <w:r w:rsidRPr="00041971">
              <w:rPr>
                <w:b/>
                <w:bCs/>
              </w:rPr>
              <w:t>Satellite</w:t>
            </w:r>
          </w:p>
        </w:tc>
        <w:tc>
          <w:tcPr>
            <w:tcW w:w="1560" w:type="dxa"/>
          </w:tcPr>
          <w:p w14:paraId="761085B6" w14:textId="2EBD25D2" w:rsidR="00A06C44" w:rsidRPr="00041971" w:rsidRDefault="00A06C44" w:rsidP="00041971">
            <w:pPr>
              <w:rPr>
                <w:b/>
                <w:bCs/>
              </w:rPr>
            </w:pPr>
            <w:r w:rsidRPr="00041971">
              <w:rPr>
                <w:b/>
                <w:bCs/>
              </w:rPr>
              <w:t>Availability</w:t>
            </w:r>
          </w:p>
        </w:tc>
        <w:tc>
          <w:tcPr>
            <w:tcW w:w="2835" w:type="dxa"/>
          </w:tcPr>
          <w:p w14:paraId="72E694FE" w14:textId="6D10C576" w:rsidR="00A06C44" w:rsidRPr="00041971" w:rsidRDefault="00871DDB" w:rsidP="00041971">
            <w:pPr>
              <w:rPr>
                <w:b/>
                <w:bCs/>
              </w:rPr>
            </w:pPr>
            <w:r>
              <w:rPr>
                <w:b/>
                <w:bCs/>
              </w:rPr>
              <w:t>Resolution</w:t>
            </w:r>
            <w:r w:rsidR="00144E0C">
              <w:rPr>
                <w:b/>
                <w:bCs/>
              </w:rPr>
              <w:t xml:space="preserve"> (pan sharpened)</w:t>
            </w:r>
          </w:p>
        </w:tc>
        <w:tc>
          <w:tcPr>
            <w:tcW w:w="1275" w:type="dxa"/>
          </w:tcPr>
          <w:p w14:paraId="1EA0F804" w14:textId="20D701B2" w:rsidR="00A06C44" w:rsidRPr="00041971" w:rsidRDefault="00A06C44" w:rsidP="00041971">
            <w:pPr>
              <w:rPr>
                <w:b/>
                <w:bCs/>
              </w:rPr>
            </w:pPr>
            <w:r>
              <w:rPr>
                <w:b/>
                <w:bCs/>
              </w:rPr>
              <w:t>Recurrence</w:t>
            </w:r>
            <w:r w:rsidR="004E3BDE">
              <w:rPr>
                <w:b/>
                <w:bCs/>
              </w:rPr>
              <w:t xml:space="preserve"> Interval</w:t>
            </w:r>
          </w:p>
        </w:tc>
        <w:tc>
          <w:tcPr>
            <w:tcW w:w="2178" w:type="dxa"/>
          </w:tcPr>
          <w:p w14:paraId="12EEDA79" w14:textId="0F96E826" w:rsidR="00A06C44" w:rsidRPr="00041971" w:rsidRDefault="000520F4" w:rsidP="00041971">
            <w:pPr>
              <w:rPr>
                <w:b/>
                <w:bCs/>
              </w:rPr>
            </w:pPr>
            <w:r>
              <w:rPr>
                <w:b/>
                <w:bCs/>
              </w:rPr>
              <w:t>Number</w:t>
            </w:r>
            <w:r w:rsidR="00A06C44" w:rsidRPr="00041971">
              <w:rPr>
                <w:b/>
                <w:bCs/>
              </w:rPr>
              <w:t xml:space="preserve"> of Images (</w:t>
            </w:r>
            <w:r w:rsidR="004E3BDE">
              <w:rPr>
                <w:b/>
                <w:bCs/>
              </w:rPr>
              <w:t>Number</w:t>
            </w:r>
            <w:r w:rsidR="00295696">
              <w:rPr>
                <w:b/>
                <w:bCs/>
              </w:rPr>
              <w:t xml:space="preserve"> </w:t>
            </w:r>
            <w:r w:rsidR="00A06C44" w:rsidRPr="00041971">
              <w:rPr>
                <w:b/>
                <w:bCs/>
              </w:rPr>
              <w:t>Used)</w:t>
            </w:r>
          </w:p>
        </w:tc>
      </w:tr>
      <w:tr w:rsidR="00A06C44" w14:paraId="72A5D7E6" w14:textId="77777777" w:rsidTr="00871DDB">
        <w:tc>
          <w:tcPr>
            <w:tcW w:w="1129" w:type="dxa"/>
          </w:tcPr>
          <w:p w14:paraId="654169C9" w14:textId="7A9B63E1" w:rsidR="00A06C44" w:rsidRDefault="00A06C44" w:rsidP="00E322A8">
            <w:r>
              <w:t>Landsat-5</w:t>
            </w:r>
          </w:p>
        </w:tc>
        <w:tc>
          <w:tcPr>
            <w:tcW w:w="1560" w:type="dxa"/>
          </w:tcPr>
          <w:p w14:paraId="19842C3F" w14:textId="2823B2B9" w:rsidR="00A06C44" w:rsidRDefault="00A06C44" w:rsidP="00E322A8">
            <w:r>
              <w:t xml:space="preserve">1987 – </w:t>
            </w:r>
            <w:r w:rsidR="00B64425">
              <w:t>2011</w:t>
            </w:r>
          </w:p>
        </w:tc>
        <w:tc>
          <w:tcPr>
            <w:tcW w:w="2835" w:type="dxa"/>
          </w:tcPr>
          <w:p w14:paraId="7EA239C2" w14:textId="405CDBE4" w:rsidR="00A06C44" w:rsidRDefault="00A06C44" w:rsidP="00E322A8">
            <w:r>
              <w:t>30 m</w:t>
            </w:r>
          </w:p>
        </w:tc>
        <w:tc>
          <w:tcPr>
            <w:tcW w:w="1275" w:type="dxa"/>
          </w:tcPr>
          <w:p w14:paraId="10C28317" w14:textId="6208162C" w:rsidR="00A06C44" w:rsidRDefault="00A06C44" w:rsidP="00E322A8">
            <w:r>
              <w:t>~ 16 days</w:t>
            </w:r>
          </w:p>
        </w:tc>
        <w:tc>
          <w:tcPr>
            <w:tcW w:w="2178" w:type="dxa"/>
          </w:tcPr>
          <w:p w14:paraId="308ED59E" w14:textId="3F173896" w:rsidR="00A06C44" w:rsidRPr="00871DDB" w:rsidRDefault="00A06C44" w:rsidP="00E322A8">
            <w:r w:rsidRPr="00871DDB">
              <w:t>332 (</w:t>
            </w:r>
            <w:r w:rsidR="006F065D" w:rsidRPr="00871DDB">
              <w:t>123</w:t>
            </w:r>
            <w:r w:rsidRPr="00871DDB">
              <w:t>)</w:t>
            </w:r>
          </w:p>
        </w:tc>
      </w:tr>
      <w:tr w:rsidR="00A06C44" w14:paraId="06E1C7E1" w14:textId="77777777" w:rsidTr="00871DDB">
        <w:tc>
          <w:tcPr>
            <w:tcW w:w="1129" w:type="dxa"/>
          </w:tcPr>
          <w:p w14:paraId="5F589A06" w14:textId="08F85575" w:rsidR="00A06C44" w:rsidRDefault="00A06C44" w:rsidP="00E322A8">
            <w:r>
              <w:t>Landsat-7</w:t>
            </w:r>
          </w:p>
        </w:tc>
        <w:tc>
          <w:tcPr>
            <w:tcW w:w="1560" w:type="dxa"/>
          </w:tcPr>
          <w:p w14:paraId="6519C19A" w14:textId="45080775" w:rsidR="00A06C44" w:rsidRDefault="00BF4409" w:rsidP="00E322A8">
            <w:r>
              <w:t xml:space="preserve">1999 – present </w:t>
            </w:r>
          </w:p>
        </w:tc>
        <w:tc>
          <w:tcPr>
            <w:tcW w:w="2835" w:type="dxa"/>
          </w:tcPr>
          <w:p w14:paraId="28252097" w14:textId="37A56C9F" w:rsidR="00A06C44" w:rsidRDefault="00265C45" w:rsidP="00E322A8">
            <w:r>
              <w:t>15 m</w:t>
            </w:r>
          </w:p>
        </w:tc>
        <w:tc>
          <w:tcPr>
            <w:tcW w:w="1275" w:type="dxa"/>
          </w:tcPr>
          <w:p w14:paraId="4965F02A" w14:textId="6B47754A" w:rsidR="00A06C44" w:rsidRDefault="00A06C44" w:rsidP="00E322A8">
            <w:r>
              <w:t>~ 16 days</w:t>
            </w:r>
          </w:p>
        </w:tc>
        <w:tc>
          <w:tcPr>
            <w:tcW w:w="2178" w:type="dxa"/>
          </w:tcPr>
          <w:p w14:paraId="33600D0F" w14:textId="75E9EBBC" w:rsidR="00A06C44" w:rsidRPr="00871DDB" w:rsidRDefault="00A06C44" w:rsidP="00E322A8">
            <w:r w:rsidRPr="00871DDB">
              <w:t>491 (</w:t>
            </w:r>
            <w:r w:rsidR="007A7781" w:rsidRPr="00871DDB">
              <w:t>143</w:t>
            </w:r>
            <w:r w:rsidRPr="00871DDB">
              <w:t>)</w:t>
            </w:r>
          </w:p>
        </w:tc>
      </w:tr>
      <w:tr w:rsidR="00A06C44" w14:paraId="7BA28762" w14:textId="77777777" w:rsidTr="00871DDB">
        <w:tc>
          <w:tcPr>
            <w:tcW w:w="1129" w:type="dxa"/>
          </w:tcPr>
          <w:p w14:paraId="1EBDA489" w14:textId="1AE0F9CC" w:rsidR="00A06C44" w:rsidRDefault="00A06C44" w:rsidP="00E322A8">
            <w:r>
              <w:t>Landsat-8</w:t>
            </w:r>
          </w:p>
        </w:tc>
        <w:tc>
          <w:tcPr>
            <w:tcW w:w="1560" w:type="dxa"/>
          </w:tcPr>
          <w:p w14:paraId="6C5DCC2C" w14:textId="44A9DDCB" w:rsidR="00A06C44" w:rsidRDefault="00A806DB" w:rsidP="00E322A8">
            <w:r>
              <w:t xml:space="preserve">2013 – present </w:t>
            </w:r>
          </w:p>
        </w:tc>
        <w:tc>
          <w:tcPr>
            <w:tcW w:w="2835" w:type="dxa"/>
          </w:tcPr>
          <w:p w14:paraId="656E9ADC" w14:textId="67B1A52F" w:rsidR="00A06C44" w:rsidRDefault="00265C45" w:rsidP="00E322A8">
            <w:r>
              <w:t>15 m</w:t>
            </w:r>
          </w:p>
        </w:tc>
        <w:tc>
          <w:tcPr>
            <w:tcW w:w="1275" w:type="dxa"/>
          </w:tcPr>
          <w:p w14:paraId="0301A43F" w14:textId="670C683F" w:rsidR="00A06C44" w:rsidRDefault="00A06C44" w:rsidP="00E322A8">
            <w:r>
              <w:t>~ 16 days</w:t>
            </w:r>
          </w:p>
        </w:tc>
        <w:tc>
          <w:tcPr>
            <w:tcW w:w="2178" w:type="dxa"/>
          </w:tcPr>
          <w:p w14:paraId="5F37D2E5" w14:textId="31B71FF8" w:rsidR="00A06C44" w:rsidRPr="00871DDB" w:rsidRDefault="00A06C44" w:rsidP="00E322A8">
            <w:r w:rsidRPr="00871DDB">
              <w:t>240 (</w:t>
            </w:r>
            <w:r w:rsidR="007A7781" w:rsidRPr="00871DDB">
              <w:t>58</w:t>
            </w:r>
            <w:r w:rsidRPr="00871DDB">
              <w:t>)</w:t>
            </w:r>
          </w:p>
        </w:tc>
      </w:tr>
      <w:tr w:rsidR="00A06C44" w14:paraId="6664066B" w14:textId="77777777" w:rsidTr="00871DDB">
        <w:tc>
          <w:tcPr>
            <w:tcW w:w="1129" w:type="dxa"/>
            <w:tcBorders>
              <w:bottom w:val="single" w:sz="4" w:space="0" w:color="auto"/>
            </w:tcBorders>
          </w:tcPr>
          <w:p w14:paraId="1FA7B3B4" w14:textId="7246CAE8" w:rsidR="00A06C44" w:rsidRDefault="00A06C44" w:rsidP="00E322A8">
            <w:r>
              <w:t>Sentinel-2</w:t>
            </w:r>
          </w:p>
        </w:tc>
        <w:tc>
          <w:tcPr>
            <w:tcW w:w="1560" w:type="dxa"/>
            <w:tcBorders>
              <w:bottom w:val="single" w:sz="4" w:space="0" w:color="auto"/>
            </w:tcBorders>
          </w:tcPr>
          <w:p w14:paraId="7FA5B0B7" w14:textId="13472794" w:rsidR="00A06C44" w:rsidRDefault="00A06C44" w:rsidP="00E322A8">
            <w:r>
              <w:t xml:space="preserve">2015 – </w:t>
            </w:r>
            <w:r w:rsidR="00265C45">
              <w:t>present</w:t>
            </w:r>
            <w:r>
              <w:t xml:space="preserve"> </w:t>
            </w:r>
          </w:p>
        </w:tc>
        <w:tc>
          <w:tcPr>
            <w:tcW w:w="2835" w:type="dxa"/>
          </w:tcPr>
          <w:p w14:paraId="127962C1" w14:textId="511C265B" w:rsidR="00A06C44" w:rsidRDefault="00A06C44" w:rsidP="00E322A8">
            <w:r>
              <w:t>10 m</w:t>
            </w:r>
          </w:p>
        </w:tc>
        <w:tc>
          <w:tcPr>
            <w:tcW w:w="1275" w:type="dxa"/>
          </w:tcPr>
          <w:p w14:paraId="682DF2B5" w14:textId="073F6786" w:rsidR="00A06C44" w:rsidRDefault="00A06C44" w:rsidP="00E322A8">
            <w:r>
              <w:t>~ 5 days</w:t>
            </w:r>
          </w:p>
        </w:tc>
        <w:tc>
          <w:tcPr>
            <w:tcW w:w="2178" w:type="dxa"/>
          </w:tcPr>
          <w:p w14:paraId="55CE4CC5" w14:textId="43D437DE" w:rsidR="00A06C44" w:rsidRPr="00871DDB" w:rsidRDefault="00A06C44" w:rsidP="00E322A8">
            <w:r w:rsidRPr="00871DDB">
              <w:t>450 (</w:t>
            </w:r>
            <w:r w:rsidR="007A7781" w:rsidRPr="00871DDB">
              <w:t>96</w:t>
            </w:r>
            <w:r w:rsidRPr="00871DDB">
              <w:t>)</w:t>
            </w:r>
          </w:p>
        </w:tc>
      </w:tr>
      <w:tr w:rsidR="00A06C44" w14:paraId="53FF4F4C" w14:textId="77777777" w:rsidTr="00871DDB">
        <w:tc>
          <w:tcPr>
            <w:tcW w:w="5524" w:type="dxa"/>
            <w:gridSpan w:val="3"/>
            <w:tcBorders>
              <w:left w:val="nil"/>
              <w:bottom w:val="nil"/>
            </w:tcBorders>
          </w:tcPr>
          <w:p w14:paraId="70A2C4FB" w14:textId="202EC717" w:rsidR="00A06C44" w:rsidRPr="00041971" w:rsidRDefault="00A06C44" w:rsidP="00041971">
            <w:pPr>
              <w:rPr>
                <w:b/>
                <w:bCs/>
              </w:rPr>
            </w:pPr>
          </w:p>
        </w:tc>
        <w:tc>
          <w:tcPr>
            <w:tcW w:w="1275" w:type="dxa"/>
          </w:tcPr>
          <w:p w14:paraId="72625071" w14:textId="3D988C7B" w:rsidR="00A06C44" w:rsidRDefault="00A06C44" w:rsidP="00E322A8">
            <w:r w:rsidRPr="00041971">
              <w:rPr>
                <w:b/>
                <w:bCs/>
              </w:rPr>
              <w:t>Total</w:t>
            </w:r>
          </w:p>
        </w:tc>
        <w:tc>
          <w:tcPr>
            <w:tcW w:w="2178" w:type="dxa"/>
          </w:tcPr>
          <w:p w14:paraId="2F6BC207" w14:textId="57299C69" w:rsidR="00A06C44" w:rsidRPr="00871DDB" w:rsidRDefault="00A06C44" w:rsidP="00E322A8">
            <w:r w:rsidRPr="00871DDB">
              <w:t>1513 (420)</w:t>
            </w:r>
          </w:p>
        </w:tc>
      </w:tr>
    </w:tbl>
    <w:p w14:paraId="4C7CC933" w14:textId="77777777" w:rsidR="00990677" w:rsidRDefault="00E26AC5" w:rsidP="00A94BDE">
      <w:pPr>
        <w:keepNext/>
        <w:jc w:val="center"/>
      </w:pPr>
      <w:r>
        <w:rPr>
          <w:noProof/>
        </w:rPr>
        <w:lastRenderedPageBreak/>
        <w:drawing>
          <wp:inline distT="0" distB="0" distL="0" distR="0" wp14:anchorId="5757DD2D" wp14:editId="04C08515">
            <wp:extent cx="5372100" cy="37701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16283" t="3992" r="16065" b="1050"/>
                    <a:stretch/>
                  </pic:blipFill>
                  <pic:spPr bwMode="auto">
                    <a:xfrm>
                      <a:off x="0" y="0"/>
                      <a:ext cx="5379575" cy="3775444"/>
                    </a:xfrm>
                    <a:prstGeom prst="rect">
                      <a:avLst/>
                    </a:prstGeom>
                    <a:ln>
                      <a:noFill/>
                    </a:ln>
                    <a:extLst>
                      <a:ext uri="{53640926-AAD7-44D8-BBD7-CCE9431645EC}">
                        <a14:shadowObscured xmlns:a14="http://schemas.microsoft.com/office/drawing/2010/main"/>
                      </a:ext>
                    </a:extLst>
                  </pic:spPr>
                </pic:pic>
              </a:graphicData>
            </a:graphic>
          </wp:inline>
        </w:drawing>
      </w:r>
    </w:p>
    <w:p w14:paraId="04A5745B" w14:textId="406166E0" w:rsidR="00C05AC7" w:rsidRDefault="00990677" w:rsidP="00652A72">
      <w:pPr>
        <w:pStyle w:val="Caption"/>
      </w:pPr>
      <w:bookmarkStart w:id="137" w:name="_Ref114221338"/>
      <w:commentRangeStart w:id="138"/>
      <w:r>
        <w:t xml:space="preserve">Fig. </w:t>
      </w:r>
      <w:r w:rsidR="00D5012B">
        <w:fldChar w:fldCharType="begin"/>
      </w:r>
      <w:r w:rsidR="00D5012B">
        <w:instrText xml:space="preserve"> SEQ Fig. \* ARABIC </w:instrText>
      </w:r>
      <w:r w:rsidR="00D5012B">
        <w:fldChar w:fldCharType="separate"/>
      </w:r>
      <w:r w:rsidR="008C1367">
        <w:rPr>
          <w:noProof/>
        </w:rPr>
        <w:t>2</w:t>
      </w:r>
      <w:r w:rsidR="00D5012B">
        <w:rPr>
          <w:noProof/>
        </w:rPr>
        <w:fldChar w:fldCharType="end"/>
      </w:r>
      <w:bookmarkEnd w:id="137"/>
      <w:r>
        <w:t>. Example of scanline error in Landsat 7 (L7) images post-2013.</w:t>
      </w:r>
      <w:commentRangeEnd w:id="138"/>
      <w:r w:rsidR="00913A02">
        <w:rPr>
          <w:rStyle w:val="CommentReference"/>
          <w:i w:val="0"/>
          <w:iCs w:val="0"/>
          <w:color w:val="auto"/>
        </w:rPr>
        <w:commentReference w:id="138"/>
      </w:r>
    </w:p>
    <w:p w14:paraId="2533051C" w14:textId="0DC351DD" w:rsidR="008A4EAE" w:rsidRDefault="00A94BDE" w:rsidP="008A4EAE">
      <w:bookmarkStart w:id="139" w:name="OLE_LINK12"/>
      <w:r>
        <w:t xml:space="preserve">Along Grassy Beach, 25 shore-normal transects were defined at 50 metre intervals </w:t>
      </w:r>
      <w:r w:rsidR="009610E1">
        <w:t xml:space="preserve">along the median </w:t>
      </w:r>
      <w:proofErr w:type="gramStart"/>
      <w:r w:rsidR="009610E1">
        <w:t>tidally-corrected</w:t>
      </w:r>
      <w:proofErr w:type="gramEnd"/>
      <w:r w:rsidR="009610E1">
        <w:t xml:space="preserve"> shoreline position </w:t>
      </w:r>
      <w:r>
        <w:t xml:space="preserve">(see </w:t>
      </w:r>
      <w:r w:rsidR="009610E1">
        <w:fldChar w:fldCharType="begin"/>
      </w:r>
      <w:r w:rsidR="009610E1">
        <w:instrText xml:space="preserve"> REF _Ref114223816 \h  \* MERGEFORMAT </w:instrText>
      </w:r>
      <w:r w:rsidR="009610E1">
        <w:fldChar w:fldCharType="separate"/>
      </w:r>
      <w:r w:rsidR="009610E1">
        <w:t xml:space="preserve">Fig. </w:t>
      </w:r>
      <w:r w:rsidR="009610E1">
        <w:rPr>
          <w:noProof/>
        </w:rPr>
        <w:t>3</w:t>
      </w:r>
      <w:r w:rsidR="009610E1">
        <w:fldChar w:fldCharType="end"/>
      </w:r>
      <w:r w:rsidR="008A4EAE">
        <w:t>). T</w:t>
      </w:r>
      <w:r w:rsidR="00A206F8">
        <w:t>ransects were created</w:t>
      </w:r>
      <w:r w:rsidR="008A4EAE">
        <w:t xml:space="preserve"> manually with QGIS software. T</w:t>
      </w:r>
      <w:r w:rsidR="008A4EAE" w:rsidRPr="008A4EAE">
        <w:t xml:space="preserve">he </w:t>
      </w:r>
      <w:r w:rsidR="008A4EAE">
        <w:t xml:space="preserve">shoreline position for each satellite image at these transects </w:t>
      </w:r>
      <w:r w:rsidR="00793400">
        <w:t>was</w:t>
      </w:r>
      <w:r w:rsidR="008A4EAE" w:rsidRPr="008A4EAE">
        <w:t xml:space="preserve"> </w:t>
      </w:r>
      <w:r w:rsidR="008A4EAE">
        <w:t>calculated</w:t>
      </w:r>
      <w:r w:rsidR="008A4EAE" w:rsidRPr="008A4EAE">
        <w:t xml:space="preserve"> </w:t>
      </w:r>
      <w:del w:id="140" w:author="Amir Etemad Shahidi" w:date="2022-10-13T10:09:00Z">
        <w:r w:rsidR="00793400" w:rsidDel="002A28B0">
          <w:delText xml:space="preserve">with </w:delText>
        </w:r>
      </w:del>
      <w:ins w:id="141" w:author="Amir Etemad Shahidi" w:date="2022-10-13T10:09:00Z">
        <w:r w:rsidR="002A28B0">
          <w:t xml:space="preserve">using </w:t>
        </w:r>
      </w:ins>
      <w:r w:rsidR="00793400">
        <w:t xml:space="preserve">the CoastSat toolkit. Specifically, </w:t>
      </w:r>
      <w:r w:rsidR="00A206F8">
        <w:t>shoreline position</w:t>
      </w:r>
      <w:r w:rsidR="00793400">
        <w:t xml:space="preserve"> was defined as</w:t>
      </w:r>
      <w:r w:rsidR="008A4EAE" w:rsidRPr="008A4EAE">
        <w:t xml:space="preserve"> the alongshore average of the shoreline points located within 25 m of the transect</w:t>
      </w:r>
      <w:r w:rsidR="008A4EAE">
        <w:t xml:space="preserve"> (Vos et al., 2019)</w:t>
      </w:r>
      <w:r w:rsidR="008A4EAE" w:rsidRPr="008A4EAE">
        <w:t>.</w:t>
      </w:r>
      <w:r w:rsidR="008A4EAE">
        <w:t xml:space="preserve"> </w:t>
      </w:r>
      <w:r w:rsidR="00793400">
        <w:t>The median shoreline position over 1987 to 2020 was subtracted from the shoreline time series to define the relative shoreline position (RSP) at each transect.</w:t>
      </w:r>
      <w:r w:rsidR="00A206F8">
        <w:t xml:space="preserve"> A time series of </w:t>
      </w:r>
      <w:commentRangeStart w:id="142"/>
      <w:proofErr w:type="gramStart"/>
      <w:r w:rsidR="00A206F8">
        <w:t>tidally-corrected</w:t>
      </w:r>
      <w:proofErr w:type="gramEnd"/>
      <w:r w:rsidR="00A206F8">
        <w:t xml:space="preserve"> </w:t>
      </w:r>
      <w:commentRangeEnd w:id="142"/>
      <w:r w:rsidR="00C50701">
        <w:rPr>
          <w:rStyle w:val="CommentReference"/>
        </w:rPr>
        <w:commentReference w:id="142"/>
      </w:r>
      <w:r w:rsidR="00A206F8">
        <w:t>RSP for each transect was used for further analysis, including assessing the importance of beach rotation at the study site and the role of the Southern Annular Mode (SAM).</w:t>
      </w:r>
    </w:p>
    <w:bookmarkEnd w:id="139"/>
    <w:p w14:paraId="7138062C" w14:textId="56C380DA" w:rsidR="009610E1" w:rsidRDefault="00A94BDE" w:rsidP="008A4EAE">
      <w:r>
        <w:rPr>
          <w:noProof/>
        </w:rPr>
        <w:lastRenderedPageBreak/>
        <w:drawing>
          <wp:inline distT="0" distB="0" distL="0" distR="0" wp14:anchorId="4091D1D6" wp14:editId="3157DBD0">
            <wp:extent cx="5731510" cy="4053205"/>
            <wp:effectExtent l="0" t="0" r="254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61A3636" w14:textId="5796609A" w:rsidR="00A94BDE" w:rsidRDefault="009610E1" w:rsidP="009610E1">
      <w:pPr>
        <w:pStyle w:val="Caption"/>
        <w:jc w:val="left"/>
      </w:pPr>
      <w:bookmarkStart w:id="143" w:name="_Ref114223816"/>
      <w:r>
        <w:t xml:space="preserve">Fig. </w:t>
      </w:r>
      <w:r w:rsidR="00D5012B">
        <w:fldChar w:fldCharType="begin"/>
      </w:r>
      <w:r w:rsidR="00D5012B">
        <w:instrText xml:space="preserve"> SEQ Fig. \* ARABIC </w:instrText>
      </w:r>
      <w:r w:rsidR="00D5012B">
        <w:fldChar w:fldCharType="separate"/>
      </w:r>
      <w:r w:rsidR="008C1367">
        <w:rPr>
          <w:noProof/>
        </w:rPr>
        <w:t>3</w:t>
      </w:r>
      <w:r w:rsidR="00D5012B">
        <w:rPr>
          <w:noProof/>
        </w:rPr>
        <w:fldChar w:fldCharType="end"/>
      </w:r>
      <w:bookmarkEnd w:id="143"/>
      <w:r>
        <w:t xml:space="preserve">. Location </w:t>
      </w:r>
      <w:ins w:id="144" w:author="Amir Etemad Shahidi" w:date="2022-10-13T10:10:00Z">
        <w:r w:rsidR="002A28B0">
          <w:t xml:space="preserve">and number </w:t>
        </w:r>
      </w:ins>
      <w:r>
        <w:t>of shore-normal transects alon</w:t>
      </w:r>
      <w:r w:rsidR="00BD5CC5">
        <w:t xml:space="preserve">g </w:t>
      </w:r>
      <w:r>
        <w:t>Grassy Beach</w:t>
      </w:r>
      <w:r w:rsidR="00BD5CC5">
        <w:t xml:space="preserve"> from east to west, spaced at 50 m apart</w:t>
      </w:r>
      <w:r>
        <w:t>. The median satellite-derived shoreline (1987 to 2020) position is also shown (in blue).</w:t>
      </w:r>
    </w:p>
    <w:p w14:paraId="7B704103" w14:textId="33542E3E" w:rsidR="00470D0C" w:rsidRDefault="00470D0C" w:rsidP="00470D0C">
      <w:pPr>
        <w:pStyle w:val="Heading3"/>
      </w:pPr>
      <w:bookmarkStart w:id="145" w:name="OLE_LINK13"/>
      <w:r>
        <w:t>Wave, tide and climate index data</w:t>
      </w:r>
    </w:p>
    <w:p w14:paraId="6C1E308B" w14:textId="5875F91A" w:rsidR="00871DDB" w:rsidRDefault="005726F5" w:rsidP="00871DDB">
      <w:r>
        <w:t>A linear tid</w:t>
      </w:r>
      <w:r w:rsidR="004557BA">
        <w:t>al</w:t>
      </w:r>
      <w:r>
        <w:t xml:space="preserve"> correction was </w:t>
      </w:r>
      <w:r w:rsidR="004557BA">
        <w:t>applied to each satellite image at the time of image acquisition</w:t>
      </w:r>
      <w:r w:rsidR="002F5B4A">
        <w:t xml:space="preserve">. The tidal information was obtained </w:t>
      </w:r>
      <w:r w:rsidR="00871DDB">
        <w:t xml:space="preserve">for Grassy Harbour </w:t>
      </w:r>
      <w:r w:rsidR="00D60A6A">
        <w:t xml:space="preserve">(adjacent to Grassy Beach) </w:t>
      </w:r>
      <w:r w:rsidR="00871DDB">
        <w:t>from the Australian Bureau of Meteorology (BOM) for</w:t>
      </w:r>
      <w:r w:rsidR="004557BA">
        <w:t xml:space="preserve"> the period</w:t>
      </w:r>
      <w:r w:rsidR="00871DDB">
        <w:t xml:space="preserve"> 1987 to 202</w:t>
      </w:r>
      <w:r w:rsidR="004557BA">
        <w:t>0</w:t>
      </w:r>
      <w:r w:rsidR="00871DDB">
        <w:t>.</w:t>
      </w:r>
      <w:r w:rsidR="00A206F8">
        <w:t xml:space="preserve"> Together with the ave</w:t>
      </w:r>
      <w:r w:rsidR="002F5B4A">
        <w:t>rage beach slope estimated to be 0.045 from previous topo-bathymetric survey data (</w:t>
      </w:r>
      <w:proofErr w:type="spellStart"/>
      <w:r w:rsidR="002F5B4A">
        <w:t>Cossu</w:t>
      </w:r>
      <w:proofErr w:type="spellEnd"/>
      <w:r w:rsidR="002F5B4A">
        <w:t xml:space="preserve"> et al., 2020)</w:t>
      </w:r>
      <w:r w:rsidR="00A206F8">
        <w:t>, this data</w:t>
      </w:r>
      <w:r w:rsidR="004557BA">
        <w:t xml:space="preserve"> allowed for the linear tidal correction to be performed</w:t>
      </w:r>
      <w:r w:rsidR="00A31EFA">
        <w:t xml:space="preserve"> in the CoastSat toolkit</w:t>
      </w:r>
      <w:r w:rsidR="004557BA">
        <w:t>.</w:t>
      </w:r>
      <w:r w:rsidR="00A206F8">
        <w:t xml:space="preserve"> </w:t>
      </w:r>
    </w:p>
    <w:p w14:paraId="05BB5442" w14:textId="11798730" w:rsidR="00871DDB" w:rsidRDefault="00B6338F" w:rsidP="00871DDB">
      <w:r>
        <w:t xml:space="preserve">The Southern Annular Mode (SAM) climate index was used to support analysis of the shoreline variability drivers. </w:t>
      </w:r>
      <w:r w:rsidR="00871DDB">
        <w:t>Monthly Southern Annular Mode Index (SAMI) data for the period 1987 to 202</w:t>
      </w:r>
      <w:r w:rsidR="00793400">
        <w:t>0 (inclusive) was obtained from</w:t>
      </w:r>
      <w:ins w:id="146" w:author="Guilherme Vieira da Silva" w:date="2022-10-13T14:13:00Z">
        <w:r w:rsidR="00913A02">
          <w:t xml:space="preserve"> the </w:t>
        </w:r>
        <w:commentRangeStart w:id="147"/>
        <w:r w:rsidR="00913A02">
          <w:t>British Antar</w:t>
        </w:r>
      </w:ins>
      <w:ins w:id="148" w:author="Guilherme Vieira da Silva" w:date="2022-10-13T14:14:00Z">
        <w:r w:rsidR="00913A02">
          <w:t>c</w:t>
        </w:r>
      </w:ins>
      <w:ins w:id="149" w:author="Guilherme Vieira da Silva" w:date="2022-10-13T14:13:00Z">
        <w:r w:rsidR="00913A02">
          <w:t>tic Survey</w:t>
        </w:r>
      </w:ins>
      <w:ins w:id="150" w:author="Guilherme Vieira da Silva" w:date="2022-10-13T14:14:00Z">
        <w:r w:rsidR="00913A02">
          <w:t xml:space="preserve"> </w:t>
        </w:r>
        <w:commentRangeEnd w:id="147"/>
        <w:r w:rsidR="00913A02">
          <w:rPr>
            <w:rStyle w:val="CommentReference"/>
          </w:rPr>
          <w:commentReference w:id="147"/>
        </w:r>
        <w:r w:rsidR="00913A02">
          <w:t>(</w:t>
        </w:r>
      </w:ins>
      <w:del w:id="151" w:author="Guilherme Vieira da Silva" w:date="2022-10-13T14:14:00Z">
        <w:r w:rsidR="00793400" w:rsidDel="00913A02">
          <w:delText xml:space="preserve"> </w:delText>
        </w:r>
      </w:del>
      <w:hyperlink r:id="rId14" w:history="1">
        <w:r w:rsidR="00793400" w:rsidRPr="00194D51">
          <w:rPr>
            <w:rStyle w:val="Hyperlink"/>
          </w:rPr>
          <w:t>http://www.nerc-bas.ac.uk/icd/gjma/sam.html</w:t>
        </w:r>
      </w:hyperlink>
      <w:ins w:id="152" w:author="Guilherme Vieira da Silva" w:date="2022-10-13T14:14:00Z">
        <w:r w:rsidR="00913A02">
          <w:rPr>
            <w:rStyle w:val="Hyperlink"/>
          </w:rPr>
          <w:t>)</w:t>
        </w:r>
      </w:ins>
      <w:r w:rsidR="00871DDB">
        <w:t xml:space="preserve">. </w:t>
      </w:r>
      <w:commentRangeStart w:id="153"/>
      <w:r w:rsidR="00871DDB">
        <w:t>This index is calculated from observations of mean sea-level pressure at multiple locations at 40</w:t>
      </w:r>
      <w:r w:rsidR="00871DDB">
        <w:rPr>
          <w:rFonts w:cstheme="minorHAnsi"/>
        </w:rPr>
        <w:t>°</w:t>
      </w:r>
      <w:r w:rsidR="00871DDB">
        <w:t>S and 65</w:t>
      </w:r>
      <w:r w:rsidR="00871DDB">
        <w:rPr>
          <w:rFonts w:cstheme="minorHAnsi"/>
        </w:rPr>
        <w:t>°</w:t>
      </w:r>
      <w:r w:rsidR="00871DDB">
        <w:t xml:space="preserve">S </w:t>
      </w:r>
      <w:r w:rsidR="00871DDB">
        <w:fldChar w:fldCharType="begin" w:fldLock="1"/>
      </w:r>
      <w:r w:rsidR="00871DDB">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2003)"},"properties":{"noteIndex":0},"schema":"https://github.com/citation-style-language/schema/raw/master/csl-citation.json"}</w:instrText>
      </w:r>
      <w:r w:rsidR="00871DDB">
        <w:fldChar w:fldCharType="separate"/>
      </w:r>
      <w:r w:rsidR="00871DDB" w:rsidRPr="007C559D">
        <w:rPr>
          <w:noProof/>
        </w:rPr>
        <w:t>(Marshall, 2003)</w:t>
      </w:r>
      <w:r w:rsidR="00871DDB">
        <w:fldChar w:fldCharType="end"/>
      </w:r>
      <w:commentRangeEnd w:id="153"/>
      <w:r w:rsidR="00913A02">
        <w:rPr>
          <w:rStyle w:val="CommentReference"/>
        </w:rPr>
        <w:commentReference w:id="153"/>
      </w:r>
      <w:r w:rsidR="00871DDB">
        <w:t xml:space="preserve">. </w:t>
      </w:r>
    </w:p>
    <w:p w14:paraId="7F1F2E47" w14:textId="6126B42B" w:rsidR="00A206F8" w:rsidRDefault="00B6338F" w:rsidP="00871DDB">
      <w:r>
        <w:t xml:space="preserve">Directional wave data from </w:t>
      </w:r>
      <w:del w:id="154" w:author="Nick Cartwright" w:date="2022-10-19T09:22:00Z">
        <w:r w:rsidDel="00BE2C24">
          <w:delText xml:space="preserve">a </w:delText>
        </w:r>
      </w:del>
      <w:ins w:id="155" w:author="Nick Cartwright" w:date="2022-10-19T09:22:00Z">
        <w:r w:rsidR="00BE2C24">
          <w:t xml:space="preserve">the nearest </w:t>
        </w:r>
      </w:ins>
      <w:del w:id="156" w:author="Nick Cartwright" w:date="2022-10-19T09:22:00Z">
        <w:r w:rsidDel="00BE2C24">
          <w:delText xml:space="preserve">virtual </w:delText>
        </w:r>
      </w:del>
      <w:commentRangeStart w:id="157"/>
      <w:r>
        <w:t>CAWCR</w:t>
      </w:r>
      <w:commentRangeEnd w:id="157"/>
      <w:r w:rsidR="002A28B0">
        <w:rPr>
          <w:rStyle w:val="CommentReference"/>
        </w:rPr>
        <w:commentReference w:id="157"/>
      </w:r>
      <w:r>
        <w:t xml:space="preserve"> (Collaboration for Australian Weather and Climate Research) </w:t>
      </w:r>
      <w:r w:rsidR="00D60A6A">
        <w:t xml:space="preserve">wave hindcast </w:t>
      </w:r>
      <w:del w:id="158" w:author="Nick Cartwright" w:date="2022-10-19T09:22:00Z">
        <w:r w:rsidDel="00BE2C24">
          <w:delText xml:space="preserve">buoy </w:delText>
        </w:r>
      </w:del>
      <w:ins w:id="159" w:author="Nick Cartwright" w:date="2022-10-19T09:22:00Z">
        <w:r w:rsidR="00BE2C24">
          <w:t>node</w:t>
        </w:r>
        <w:r w:rsidR="00BE2C24">
          <w:t xml:space="preserve"> </w:t>
        </w:r>
      </w:ins>
      <w:r>
        <w:t xml:space="preserve">was used to assess the wave conditions for the period 1987 to 2020. </w:t>
      </w:r>
      <w:r w:rsidR="00460F9C">
        <w:t xml:space="preserve">This hindcast data was derived using </w:t>
      </w:r>
      <w:r w:rsidR="00CE2B85">
        <w:t xml:space="preserve">the </w:t>
      </w:r>
      <w:r w:rsidR="00460F9C">
        <w:t>W</w:t>
      </w:r>
      <w:r w:rsidR="00CE2B85">
        <w:t>AVEWATCH</w:t>
      </w:r>
      <w:r w:rsidR="00460F9C">
        <w:t xml:space="preserve"> III</w:t>
      </w:r>
      <w:r w:rsidR="00CE2B85">
        <w:t xml:space="preserve"> spectral wave model</w:t>
      </w:r>
      <w:r w:rsidR="00460F9C">
        <w:t xml:space="preserve"> forced with CFSR</w:t>
      </w:r>
      <w:r w:rsidR="00CE2B85">
        <w:t xml:space="preserve"> </w:t>
      </w:r>
      <w:r w:rsidR="00460F9C">
        <w:t xml:space="preserve">(Climate </w:t>
      </w:r>
      <w:r w:rsidR="00CE2B85">
        <w:t>Forecast System Reanalysis</w:t>
      </w:r>
      <w:r w:rsidR="00460F9C">
        <w:t xml:space="preserve">) </w:t>
      </w:r>
      <w:r w:rsidR="00CE2B85">
        <w:t xml:space="preserve">surface </w:t>
      </w:r>
      <w:r w:rsidR="00460F9C">
        <w:t>winds</w:t>
      </w:r>
      <w:r w:rsidR="00184723">
        <w:t>, validated using global buoy datasets and satellite altimeter data</w:t>
      </w:r>
      <w:r w:rsidR="00CE2B85">
        <w:t>.</w:t>
      </w:r>
      <w:r w:rsidR="00460F9C">
        <w:t xml:space="preserve"> </w:t>
      </w:r>
      <w:commentRangeStart w:id="160"/>
      <w:r w:rsidRPr="00F91DEF">
        <w:t xml:space="preserve">The </w:t>
      </w:r>
      <w:ins w:id="161" w:author="Amir Etemad Shahidi" w:date="2022-10-13T10:13:00Z">
        <w:del w:id="162" w:author="Nick Cartwright" w:date="2022-10-19T09:22:00Z">
          <w:r w:rsidR="002A28B0" w:rsidDel="00BE2C24">
            <w:delText xml:space="preserve">virtual? </w:delText>
          </w:r>
        </w:del>
      </w:ins>
      <w:del w:id="163" w:author="Nick Cartwright" w:date="2022-10-19T09:22:00Z">
        <w:r w:rsidRPr="00F91DEF" w:rsidDel="00BE2C24">
          <w:delText>buoy</w:delText>
        </w:r>
      </w:del>
      <w:ins w:id="164" w:author="Nick Cartwright" w:date="2022-10-19T09:22:00Z">
        <w:r w:rsidR="00BE2C24">
          <w:t xml:space="preserve">hindcast node </w:t>
        </w:r>
      </w:ins>
      <w:del w:id="165" w:author="Nick Cartwright" w:date="2022-10-19T09:22:00Z">
        <w:r w:rsidRPr="00F91DEF" w:rsidDel="00BE2C24">
          <w:delText xml:space="preserve"> </w:delText>
        </w:r>
      </w:del>
      <w:r w:rsidRPr="00F91DEF">
        <w:t xml:space="preserve">is located at </w:t>
      </w:r>
      <w:r w:rsidR="00116D84" w:rsidRPr="00F91DEF">
        <w:t>144</w:t>
      </w:r>
      <w:r w:rsidR="00A31EFA">
        <w:rPr>
          <w:rFonts w:cstheme="minorHAnsi"/>
        </w:rPr>
        <w:t>°</w:t>
      </w:r>
      <w:r w:rsidR="00116D84" w:rsidRPr="00F91DEF">
        <w:t>E 40.2</w:t>
      </w:r>
      <w:r w:rsidR="00A31EFA">
        <w:rPr>
          <w:rFonts w:cstheme="minorHAnsi"/>
        </w:rPr>
        <w:t>°</w:t>
      </w:r>
      <w:r w:rsidR="00116D84" w:rsidRPr="00F91DEF">
        <w:t>S</w:t>
      </w:r>
      <w:r w:rsidRPr="00F91DEF">
        <w:t xml:space="preserve">, about </w:t>
      </w:r>
      <w:r w:rsidR="00116D84" w:rsidRPr="00F91DEF">
        <w:t xml:space="preserve">15 </w:t>
      </w:r>
      <w:r w:rsidRPr="00F91DEF">
        <w:t xml:space="preserve">km south-south-west of the study site </w:t>
      </w:r>
      <w:del w:id="166" w:author="Nick Cartwright" w:date="2022-10-19T09:23:00Z">
        <w:r w:rsidR="00D60A6A" w:rsidRPr="00F91DEF" w:rsidDel="00BE2C24">
          <w:delText xml:space="preserve">at </w:delText>
        </w:r>
      </w:del>
      <w:ins w:id="167" w:author="Nick Cartwright" w:date="2022-10-19T09:23:00Z">
        <w:r w:rsidR="00BE2C24">
          <w:t>in</w:t>
        </w:r>
        <w:r w:rsidR="00BE2C24" w:rsidRPr="00F91DEF">
          <w:t xml:space="preserve"> </w:t>
        </w:r>
      </w:ins>
      <w:r w:rsidR="00D60A6A" w:rsidRPr="00F91DEF">
        <w:t xml:space="preserve">a </w:t>
      </w:r>
      <w:r w:rsidRPr="00F91DEF">
        <w:t xml:space="preserve">water depth </w:t>
      </w:r>
      <w:r w:rsidR="00D60A6A" w:rsidRPr="00F91DEF">
        <w:t xml:space="preserve">of </w:t>
      </w:r>
      <w:r w:rsidR="00F91DEF" w:rsidRPr="00F91DEF">
        <w:t xml:space="preserve">61 </w:t>
      </w:r>
      <w:r w:rsidRPr="00F91DEF">
        <w:t>m.</w:t>
      </w:r>
      <w:r>
        <w:t xml:space="preserve"> </w:t>
      </w:r>
      <w:commentRangeEnd w:id="160"/>
      <w:r w:rsidR="00BE2C24">
        <w:rPr>
          <w:rStyle w:val="CommentReference"/>
        </w:rPr>
        <w:commentReference w:id="160"/>
      </w:r>
    </w:p>
    <w:bookmarkEnd w:id="145"/>
    <w:p w14:paraId="7847A3AF" w14:textId="1EBF2FD4" w:rsidR="003104AC" w:rsidRDefault="003104AC" w:rsidP="003104AC">
      <w:pPr>
        <w:pStyle w:val="Heading3"/>
      </w:pPr>
      <w:r>
        <w:t xml:space="preserve">Empirical Orthogonal </w:t>
      </w:r>
      <w:r w:rsidR="004A7D63">
        <w:t xml:space="preserve">Function (EOF) </w:t>
      </w:r>
      <w:r>
        <w:t>Analysis</w:t>
      </w:r>
    </w:p>
    <w:p w14:paraId="6B2E623D" w14:textId="6665D63C" w:rsidR="003104AC" w:rsidRDefault="004A7D63" w:rsidP="003104AC">
      <w:bookmarkStart w:id="168" w:name="OLE_LINK14"/>
      <w:r>
        <w:t>Principal component analysis</w:t>
      </w:r>
      <w:r w:rsidR="00E05DF6">
        <w:t xml:space="preserve"> (PCA)</w:t>
      </w:r>
      <w:r>
        <w:t xml:space="preserve"> is a statistical technique to reduce the dimensionality of a large dataset but retain as much information about the dataset’s variability in the process</w:t>
      </w:r>
      <w:r w:rsidR="00FE2FAD">
        <w:t xml:space="preserve"> (</w:t>
      </w:r>
      <w:r w:rsidR="00FE2FAD" w:rsidRPr="00FE2FAD">
        <w:rPr>
          <w:highlight w:val="yellow"/>
        </w:rPr>
        <w:t>Refs</w:t>
      </w:r>
      <w:r w:rsidR="00FE2FAD">
        <w:t>)</w:t>
      </w:r>
      <w:r>
        <w:t xml:space="preserve">. </w:t>
      </w:r>
      <w:r w:rsidR="00C579CC">
        <w:t xml:space="preserve">It is a transformation of the dataset to a new basis, with the basis vectors directly related to the dataset’s </w:t>
      </w:r>
      <w:r w:rsidR="00C579CC">
        <w:lastRenderedPageBreak/>
        <w:t xml:space="preserve">variance. </w:t>
      </w:r>
      <w:r>
        <w:t xml:space="preserve">This is </w:t>
      </w:r>
      <w:del w:id="169" w:author="Amir Etemad Shahidi" w:date="2022-10-13T10:15:00Z">
        <w:r w:rsidDel="002A28B0">
          <w:delText xml:space="preserve">done </w:delText>
        </w:r>
      </w:del>
      <w:ins w:id="170" w:author="Amir Etemad Shahidi" w:date="2022-10-13T10:15:00Z">
        <w:r w:rsidR="002A28B0">
          <w:t xml:space="preserve">conducted? </w:t>
        </w:r>
      </w:ins>
      <w:r>
        <w:t>by calculating eigenvalue</w:t>
      </w:r>
      <w:r w:rsidR="00E05DF6">
        <w:t>s</w:t>
      </w:r>
      <w:r>
        <w:t xml:space="preserve"> and eigenvector</w:t>
      </w:r>
      <w:r w:rsidR="00E05DF6">
        <w:t>s of the dataset’s</w:t>
      </w:r>
      <w:r>
        <w:t xml:space="preserve"> correlation or covariance matrix</w:t>
      </w:r>
      <w:r w:rsidR="00E05DF6">
        <w:t xml:space="preserve">. By choosing eigenvectors that correspond to the largest eigenvalues, this technique finds new functions to </w:t>
      </w:r>
      <w:commentRangeStart w:id="171"/>
      <w:r w:rsidR="00E05DF6">
        <w:t>describe</w:t>
      </w:r>
      <w:commentRangeEnd w:id="171"/>
      <w:r w:rsidR="00BE2C24">
        <w:rPr>
          <w:rStyle w:val="CommentReference"/>
        </w:rPr>
        <w:commentReference w:id="171"/>
      </w:r>
      <w:r w:rsidR="00E05DF6">
        <w:t xml:space="preserve"> </w:t>
      </w:r>
      <w:r w:rsidR="00FE2FAD">
        <w:t>the dominant modes of variability in</w:t>
      </w:r>
      <w:r w:rsidR="00E05DF6">
        <w:t xml:space="preserve"> the </w:t>
      </w:r>
      <w:r w:rsidR="00FE2FAD">
        <w:t>dataset</w:t>
      </w:r>
      <w:r w:rsidR="00E05DF6">
        <w:t>.</w:t>
      </w:r>
    </w:p>
    <w:p w14:paraId="43563B5B" w14:textId="7B779C87" w:rsidR="00952889" w:rsidRDefault="00E05DF6" w:rsidP="002C692B">
      <w:r>
        <w:t xml:space="preserve">Empirical orthogonal function (EOF) analysis is PCA applied to </w:t>
      </w:r>
      <w:proofErr w:type="spellStart"/>
      <w:r>
        <w:t>spatio</w:t>
      </w:r>
      <w:proofErr w:type="spellEnd"/>
      <w:r>
        <w:t xml:space="preserve">-temporal datasets, </w:t>
      </w:r>
      <w:commentRangeStart w:id="172"/>
      <w:r>
        <w:t xml:space="preserve">often used </w:t>
      </w:r>
      <w:commentRangeEnd w:id="172"/>
      <w:r w:rsidR="00BE2C24">
        <w:rPr>
          <w:rStyle w:val="CommentReference"/>
        </w:rPr>
        <w:commentReference w:id="172"/>
      </w:r>
      <w:r>
        <w:t>in oceanographic and climate sciences to determine dominant modes of variability (</w:t>
      </w:r>
      <w:proofErr w:type="gramStart"/>
      <w:r>
        <w:t>e.g.</w:t>
      </w:r>
      <w:proofErr w:type="gramEnd"/>
      <w:r>
        <w:t xml:space="preserve"> Southern Annular Mode). </w:t>
      </w:r>
      <w:r w:rsidR="009707D0">
        <w:t xml:space="preserve">Two correlation matrices are calculated which show spatial and temporal variability separately, allowing for </w:t>
      </w:r>
      <w:ins w:id="173" w:author="Amir Etemad Shahidi" w:date="2022-10-13T10:15:00Z">
        <w:r w:rsidR="002A28B0">
          <w:t xml:space="preserve">an </w:t>
        </w:r>
      </w:ins>
      <w:r w:rsidR="009707D0">
        <w:t xml:space="preserve">efficient analysis of the dominant modes of spatial and temporal variability. </w:t>
      </w:r>
      <w:r w:rsidR="00F332D6">
        <w:t>Although the corresponding eigenvalues and eigenvectors (also known as eigenfunctions</w:t>
      </w:r>
      <w:r w:rsidR="00C579CC">
        <w:t xml:space="preserve"> or EOFs</w:t>
      </w:r>
      <w:r w:rsidR="00F332D6">
        <w:t xml:space="preserve"> in EOF analysis) are purely mathematical in nature, the dominant eigen</w:t>
      </w:r>
      <w:r w:rsidR="0039571D">
        <w:t>functions</w:t>
      </w:r>
      <w:r w:rsidR="00F332D6">
        <w:t xml:space="preserve"> may closely relate to </w:t>
      </w:r>
      <w:r w:rsidR="005440F2">
        <w:t>physical</w:t>
      </w:r>
      <w:r w:rsidR="00F332D6">
        <w:t xml:space="preserve"> processes</w:t>
      </w:r>
      <w:r w:rsidR="005440F2">
        <w:t xml:space="preserve"> in shape</w:t>
      </w:r>
      <w:r w:rsidR="00F332D6">
        <w:t xml:space="preserve">. For example, the seasonal pattern of coastal change may be </w:t>
      </w:r>
      <w:r w:rsidR="005440F2">
        <w:t>visible in the temporal eigenfunction associated with the EOF</w:t>
      </w:r>
      <w:r w:rsidR="009707D0">
        <w:t>. Here</w:t>
      </w:r>
      <w:ins w:id="174" w:author="Amir Etemad Shahidi" w:date="2022-10-13T10:16:00Z">
        <w:r w:rsidR="002A28B0">
          <w:t>,</w:t>
        </w:r>
      </w:ins>
      <w:r w:rsidR="009707D0">
        <w:t xml:space="preserve"> we describe the use of EOF analysis for </w:t>
      </w:r>
      <w:r w:rsidR="007179F8">
        <w:t>relative shoreline position (</w:t>
      </w:r>
      <w:commentRangeStart w:id="175"/>
      <w:r w:rsidR="007179F8">
        <w:t>RSP</w:t>
      </w:r>
      <w:commentRangeEnd w:id="175"/>
      <w:r w:rsidR="00BE2C24">
        <w:rPr>
          <w:rStyle w:val="CommentReference"/>
        </w:rPr>
        <w:commentReference w:id="175"/>
      </w:r>
      <w:r w:rsidR="007179F8">
        <w:t>), with the spatial eigenfunctions representing longshore variability</w:t>
      </w:r>
      <w:r w:rsidR="00952889">
        <w:t xml:space="preserve"> and </w:t>
      </w:r>
      <w:r w:rsidR="00267844">
        <w:t>t</w:t>
      </w:r>
      <w:r w:rsidR="007179F8">
        <w:t xml:space="preserve">he temporal </w:t>
      </w:r>
      <w:r w:rsidR="00952889">
        <w:t>eigenfunctions</w:t>
      </w:r>
      <w:r w:rsidR="007179F8">
        <w:t xml:space="preserve"> representing temporal variability</w:t>
      </w:r>
      <w:r w:rsidR="0039571D">
        <w:t xml:space="preserve">. This method is described in full </w:t>
      </w:r>
      <w:r w:rsidR="009B0F4E">
        <w:t>by Miller and Dean (2007)</w:t>
      </w:r>
      <w:r w:rsidR="00952889">
        <w:t>.</w:t>
      </w:r>
    </w:p>
    <w:p w14:paraId="6F8527B5" w14:textId="4EC70A94" w:rsidR="00952889" w:rsidRDefault="00596F4B" w:rsidP="002C692B">
      <w:bookmarkStart w:id="176" w:name="OLE_LINK15"/>
      <w:r>
        <w:t>To calculate the EOFs, the</w:t>
      </w:r>
      <w:r w:rsidR="00863E71">
        <w:t xml:space="preserve"> </w:t>
      </w:r>
      <w:r w:rsidR="006E476A">
        <w:t>RSP data</w:t>
      </w:r>
      <w:r w:rsidR="00863E71">
        <w:t xml:space="preserve">, </w:t>
      </w:r>
      <w:r w:rsidR="00863E71" w:rsidRPr="002E76D9">
        <w:rPr>
          <w:i/>
          <w:iCs/>
          <w:rPrChange w:id="177" w:author="Amir Etemad Shahidi" w:date="2022-10-13T10:20:00Z">
            <w:rPr/>
          </w:rPrChange>
        </w:rPr>
        <w:t>y(</w:t>
      </w:r>
      <w:proofErr w:type="spellStart"/>
      <w:proofErr w:type="gramStart"/>
      <w:ins w:id="178" w:author="Nick Cartwright" w:date="2022-10-19T09:50:00Z">
        <w:r w:rsidR="00C50701">
          <w:rPr>
            <w:i/>
            <w:iCs/>
          </w:rPr>
          <w:t>x,t</w:t>
        </w:r>
      </w:ins>
      <w:proofErr w:type="spellEnd"/>
      <w:proofErr w:type="gramEnd"/>
      <w:del w:id="179" w:author="Nick Cartwright" w:date="2022-10-19T09:27:00Z">
        <w:r w:rsidR="00863E71" w:rsidRPr="002E76D9" w:rsidDel="00BE2C24">
          <w:rPr>
            <w:i/>
            <w:iCs/>
            <w:rPrChange w:id="180" w:author="Amir Etemad Shahidi" w:date="2022-10-13T10:20:00Z">
              <w:rPr/>
            </w:rPrChange>
          </w:rPr>
          <w:delText>x,t</w:delText>
        </w:r>
      </w:del>
      <w:r w:rsidR="00863E71" w:rsidRPr="002E76D9">
        <w:rPr>
          <w:i/>
          <w:iCs/>
          <w:rPrChange w:id="181" w:author="Amir Etemad Shahidi" w:date="2022-10-13T10:20:00Z">
            <w:rPr/>
          </w:rPrChange>
        </w:rPr>
        <w:t>)</w:t>
      </w:r>
      <w:r w:rsidR="00863E71">
        <w:t>,</w:t>
      </w:r>
      <w:r w:rsidR="006E476A">
        <w:t xml:space="preserve"> is </w:t>
      </w:r>
      <w:r w:rsidR="00952889">
        <w:t>represented as a matrix</w:t>
      </w:r>
      <w:r w:rsidR="006E476A">
        <w:t>,</w:t>
      </w:r>
      <w:r w:rsidR="00952889">
        <w:t xml:space="preserve"> </w:t>
      </w:r>
      <w:r w:rsidR="00952889" w:rsidRPr="002E76D9">
        <w:rPr>
          <w:b/>
          <w:bCs/>
          <w:i/>
          <w:iCs/>
          <w:rPrChange w:id="182" w:author="Amir Etemad Shahidi" w:date="2022-10-13T10:20:00Z">
            <w:rPr>
              <w:b/>
              <w:bCs/>
            </w:rPr>
          </w:rPrChange>
        </w:rPr>
        <w:t>Y</w:t>
      </w:r>
      <w:r w:rsidR="006E476A">
        <w:t>, where the number of rows represents the number of transects (</w:t>
      </w:r>
      <w:proofErr w:type="spellStart"/>
      <w:r w:rsidR="006E476A">
        <w:t>n</w:t>
      </w:r>
      <w:r w:rsidR="006E476A">
        <w:rPr>
          <w:vertAlign w:val="subscript"/>
        </w:rPr>
        <w:t>x</w:t>
      </w:r>
      <w:proofErr w:type="spellEnd"/>
      <w:r w:rsidR="006E476A">
        <w:t xml:space="preserve"> = 25) and the number of columns represents the </w:t>
      </w:r>
      <w:commentRangeStart w:id="183"/>
      <w:r w:rsidR="006E476A">
        <w:t>number of timesteps</w:t>
      </w:r>
      <w:r w:rsidR="00D52BF0">
        <w:t xml:space="preserve"> that have RSP values for all transect locations</w:t>
      </w:r>
      <w:r w:rsidR="006E476A">
        <w:t xml:space="preserve"> (</w:t>
      </w:r>
      <w:proofErr w:type="spellStart"/>
      <w:r w:rsidR="006E476A" w:rsidRPr="002E76D9">
        <w:rPr>
          <w:i/>
          <w:iCs/>
          <w:rPrChange w:id="184" w:author="Amir Etemad Shahidi" w:date="2022-10-13T10:19:00Z">
            <w:rPr/>
          </w:rPrChange>
        </w:rPr>
        <w:t>n</w:t>
      </w:r>
      <w:r w:rsidR="006E476A" w:rsidRPr="002E76D9">
        <w:rPr>
          <w:i/>
          <w:iCs/>
          <w:vertAlign w:val="subscript"/>
          <w:rPrChange w:id="185" w:author="Amir Etemad Shahidi" w:date="2022-10-13T10:19:00Z">
            <w:rPr>
              <w:vertAlign w:val="subscript"/>
            </w:rPr>
          </w:rPrChange>
        </w:rPr>
        <w:t>t</w:t>
      </w:r>
      <w:proofErr w:type="spellEnd"/>
      <w:r w:rsidR="006E476A">
        <w:t xml:space="preserve"> = </w:t>
      </w:r>
      <w:r w:rsidR="00D52BF0">
        <w:t>265</w:t>
      </w:r>
      <w:commentRangeEnd w:id="183"/>
      <w:r w:rsidR="00BE2C24">
        <w:rPr>
          <w:rStyle w:val="CommentReference"/>
        </w:rPr>
        <w:commentReference w:id="183"/>
      </w:r>
      <w:r w:rsidR="006E476A">
        <w:t>).</w:t>
      </w:r>
      <w:r w:rsidR="00FE2FAD">
        <w:t xml:space="preserve"> Note that </w:t>
      </w:r>
      <w:proofErr w:type="spellStart"/>
      <w:r w:rsidR="00FE2FAD">
        <w:t>n</w:t>
      </w:r>
      <w:r w:rsidR="00FE2FAD">
        <w:rPr>
          <w:vertAlign w:val="subscript"/>
        </w:rPr>
        <w:t>t</w:t>
      </w:r>
      <w:proofErr w:type="spellEnd"/>
      <w:r w:rsidR="00FE2FAD">
        <w:t xml:space="preserve"> is much less than the original dataset’s size (420 timesteps) due to the need to remove partial transects (</w:t>
      </w:r>
      <w:commentRangeStart w:id="186"/>
      <w:r w:rsidR="00FE2FAD">
        <w:t>largely due to L7 scanline error</w:t>
      </w:r>
      <w:commentRangeEnd w:id="186"/>
      <w:r w:rsidR="00BE2C24">
        <w:rPr>
          <w:rStyle w:val="CommentReference"/>
        </w:rPr>
        <w:commentReference w:id="186"/>
      </w:r>
      <w:r w:rsidR="00FE2FAD">
        <w:t>).</w:t>
      </w:r>
      <w:r w:rsidR="006E476A">
        <w:t xml:space="preserve"> Next, the correlation matrices for both spatial, </w:t>
      </w:r>
      <w:r w:rsidR="006E476A">
        <w:rPr>
          <w:b/>
          <w:bCs/>
        </w:rPr>
        <w:t>A</w:t>
      </w:r>
      <w:r w:rsidR="006E476A">
        <w:t xml:space="preserve">, and temporal, </w:t>
      </w:r>
      <w:r w:rsidR="006E476A">
        <w:rPr>
          <w:b/>
          <w:bCs/>
        </w:rPr>
        <w:t>B</w:t>
      </w:r>
      <w:r w:rsidR="006E476A">
        <w:t>, variability are calculated</w:t>
      </w:r>
      <w:ins w:id="187" w:author="Amir Etemad Shahidi" w:date="2022-10-13T10:17:00Z">
        <w:r w:rsidR="002A28B0">
          <w:t xml:space="preserve"> as follows:</w:t>
        </w:r>
      </w:ins>
      <w:r w:rsidR="006E476A">
        <w:t>.</w:t>
      </w:r>
    </w:p>
    <w:bookmarkEnd w:id="168"/>
    <w:p w14:paraId="4742562B" w14:textId="7C0ADC52" w:rsidR="006E476A" w:rsidRPr="008B6630" w:rsidRDefault="0039571D" w:rsidP="002C692B">
      <w:pPr>
        <w:rPr>
          <w:rFonts w:eastAsiaTheme="minorEastAsia"/>
        </w:rPr>
      </w:pPr>
      <m:oMathPara>
        <m:oMath>
          <m:r>
            <m:rPr>
              <m:sty m:val="bi"/>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r>
                <m:rPr>
                  <m:sty m:val="bi"/>
                </m:rPr>
                <w:rPr>
                  <w:rFonts w:ascii="Cambria Math" w:hAnsi="Cambria Math"/>
                </w:rPr>
                <m:t>Y</m:t>
              </m:r>
              <m:sSup>
                <m:sSupPr>
                  <m:ctrlPr>
                    <w:rPr>
                      <w:rFonts w:ascii="Cambria Math" w:hAnsi="Cambria Math"/>
                      <w:i/>
                    </w:rPr>
                  </m:ctrlPr>
                </m:sSupPr>
                <m:e>
                  <m:r>
                    <m:rPr>
                      <m:sty m:val="bi"/>
                    </m:rPr>
                    <w:rPr>
                      <w:rFonts w:ascii="Cambria Math" w:hAnsi="Cambria Math"/>
                    </w:rPr>
                    <m:t>Y</m:t>
                  </m:r>
                </m:e>
                <m:sup>
                  <m:r>
                    <w:rPr>
                      <w:rFonts w:ascii="Cambria Math" w:hAnsi="Cambria Math"/>
                    </w:rPr>
                    <m:t>T</m:t>
                  </m:r>
                </m:sup>
              </m:sSup>
            </m:e>
          </m:d>
          <m:r>
            <w:rPr>
              <w:rFonts w:ascii="Cambria Math" w:hAnsi="Cambria Math"/>
            </w:rPr>
            <m:t xml:space="preserve">,  </m:t>
          </m:r>
          <m:r>
            <m:rPr>
              <m:sty m:val="bi"/>
            </m:rPr>
            <w:rPr>
              <w:rFonts w:ascii="Cambria Math" w:hAnsi="Cambria Math"/>
            </w:rPr>
            <m:t>B</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T</m:t>
                  </m:r>
                </m:sup>
              </m:sSup>
              <m:r>
                <m:rPr>
                  <m:sty m:val="bi"/>
                </m:rPr>
                <w:rPr>
                  <w:rFonts w:ascii="Cambria Math" w:hAnsi="Cambria Math"/>
                </w:rPr>
                <m:t>Y</m:t>
              </m:r>
              <w:commentRangeStart w:id="188"/>
              <w:commentRangeEnd w:id="188"/>
              <m:r>
                <m:rPr>
                  <m:sty m:val="p"/>
                </m:rPr>
                <w:rPr>
                  <w:rStyle w:val="CommentReference"/>
                </w:rPr>
                <w:commentReference w:id="188"/>
              </m:r>
            </m:e>
          </m:d>
        </m:oMath>
      </m:oMathPara>
    </w:p>
    <w:p w14:paraId="23A47E18" w14:textId="77777777" w:rsidR="00D61937" w:rsidRDefault="008B6630" w:rsidP="002C692B">
      <w:pPr>
        <w:rPr>
          <w:ins w:id="189" w:author="Nick Cartwright" w:date="2022-10-19T09:39:00Z"/>
          <w:rFonts w:eastAsiaTheme="minorEastAsia"/>
        </w:rPr>
      </w:pPr>
      <w:del w:id="190" w:author="Nick Cartwright" w:date="2022-10-19T09:39:00Z">
        <w:r w:rsidDel="00D61937">
          <w:rPr>
            <w:rFonts w:eastAsiaTheme="minorEastAsia"/>
          </w:rPr>
          <w:delText>T</w:delText>
        </w:r>
      </w:del>
      <w:ins w:id="191" w:author="Nick Cartwright" w:date="2022-10-19T09:39:00Z">
        <w:r w:rsidR="00D61937">
          <w:rPr>
            <w:rFonts w:eastAsiaTheme="minorEastAsia"/>
          </w:rPr>
          <w:t xml:space="preserve">where </w:t>
        </w:r>
        <w:r w:rsidR="00D61937">
          <w:t>Y</w:t>
        </w:r>
        <w:r w:rsidR="00D61937">
          <w:rPr>
            <w:vertAlign w:val="superscript"/>
          </w:rPr>
          <w:t>T</w:t>
        </w:r>
        <w:r w:rsidR="00D61937">
          <w:t xml:space="preserve"> is the transpose</w:t>
        </w:r>
        <w:r w:rsidR="00D61937">
          <w:t>.</w:t>
        </w:r>
        <w:r w:rsidR="00D61937">
          <w:rPr>
            <w:rFonts w:eastAsiaTheme="minorEastAsia"/>
          </w:rPr>
          <w:t xml:space="preserve"> </w:t>
        </w:r>
      </w:ins>
    </w:p>
    <w:p w14:paraId="2AB72B03" w14:textId="78862DC4" w:rsidR="008B6630" w:rsidRDefault="00D61937" w:rsidP="002C692B">
      <w:pPr>
        <w:rPr>
          <w:rFonts w:eastAsiaTheme="minorEastAsia"/>
        </w:rPr>
      </w:pPr>
      <w:ins w:id="192" w:author="Nick Cartwright" w:date="2022-10-19T09:39:00Z">
        <w:r>
          <w:rPr>
            <w:rFonts w:eastAsiaTheme="minorEastAsia"/>
          </w:rPr>
          <w:t>T</w:t>
        </w:r>
      </w:ins>
      <w:r w:rsidR="008B6630">
        <w:rPr>
          <w:rFonts w:eastAsiaTheme="minorEastAsia"/>
        </w:rPr>
        <w:t>he spatial (</w:t>
      </w:r>
      <m:oMath>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oMath>
      <w:r w:rsidR="008B6630">
        <w:rPr>
          <w:rFonts w:eastAsiaTheme="minorEastAsia"/>
        </w:rPr>
        <w:t>) and temporal (</w:t>
      </w:r>
      <m:oMath>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oMath>
      <w:r w:rsidR="008B6630">
        <w:rPr>
          <w:rFonts w:eastAsiaTheme="minorEastAsia"/>
        </w:rPr>
        <w:t>) eigenfunctions, and their corresponding eigenvalues (</w:t>
      </w:r>
      <m:oMath>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r>
          <w:rPr>
            <w:rFonts w:ascii="Cambria Math" w:eastAsia="Cambria Math" w:hAnsi="Cambria Math" w:cs="Cambria Math"/>
          </w:rPr>
          <m:t>)</m:t>
        </m:r>
      </m:oMath>
      <w:r w:rsidR="008B6630">
        <w:rPr>
          <w:rFonts w:eastAsiaTheme="minorEastAsia"/>
        </w:rPr>
        <w:t xml:space="preserve">, are </w:t>
      </w:r>
      <w:commentRangeStart w:id="193"/>
      <w:r w:rsidR="008B6630">
        <w:rPr>
          <w:rFonts w:eastAsiaTheme="minorEastAsia"/>
        </w:rPr>
        <w:t>then calculated as</w:t>
      </w:r>
      <w:ins w:id="194" w:author="Amir Etemad Shahidi" w:date="2022-10-13T10:17:00Z">
        <w:r w:rsidR="002A28B0">
          <w:rPr>
            <w:rFonts w:eastAsiaTheme="minorEastAsia"/>
          </w:rPr>
          <w:t>:</w:t>
        </w:r>
      </w:ins>
      <w:commentRangeEnd w:id="193"/>
      <w:r w:rsidR="00EC45BD">
        <w:rPr>
          <w:rStyle w:val="CommentReference"/>
        </w:rPr>
        <w:commentReference w:id="193"/>
      </w:r>
      <w:del w:id="195" w:author="Amir Etemad Shahidi" w:date="2022-10-13T10:17:00Z">
        <w:r w:rsidR="008B6630" w:rsidDel="002A28B0">
          <w:rPr>
            <w:rFonts w:eastAsiaTheme="minorEastAsia"/>
          </w:rPr>
          <w:delText xml:space="preserve"> follows</w:delText>
        </w:r>
      </w:del>
      <w:r w:rsidR="008B6630">
        <w:rPr>
          <w:rFonts w:eastAsiaTheme="minorEastAsia"/>
        </w:rPr>
        <w:t>.</w:t>
      </w:r>
    </w:p>
    <w:p w14:paraId="239B5172" w14:textId="3F061BA6" w:rsidR="008B6630" w:rsidRPr="008B6630" w:rsidRDefault="0039571D" w:rsidP="002C692B">
      <w:pPr>
        <w:rPr>
          <w:rFonts w:eastAsiaTheme="minorEastAsia"/>
        </w:rPr>
      </w:pPr>
      <m:oMathPara>
        <m:oMath>
          <m:r>
            <m:rPr>
              <m:sty m:val="bi"/>
            </m:rPr>
            <w:rPr>
              <w:rFonts w:ascii="Cambria Math" w:eastAsiaTheme="minorEastAsia" w:hAnsi="Cambria Math"/>
            </w:rPr>
            <m:t>A</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m:oMathPara>
    </w:p>
    <w:p w14:paraId="7E0F07BB" w14:textId="3145E2D5" w:rsidR="008B6630" w:rsidRPr="008B6630" w:rsidRDefault="0039571D" w:rsidP="008B6630">
      <w:pPr>
        <w:rPr>
          <w:rFonts w:eastAsiaTheme="minorEastAsia"/>
        </w:rPr>
      </w:pPr>
      <m:oMathPara>
        <m:oMath>
          <m:r>
            <m:rPr>
              <m:sty m:val="bi"/>
            </m:rPr>
            <w:rPr>
              <w:rFonts w:ascii="Cambria Math" w:eastAsiaTheme="minorEastAsia" w:hAnsi="Cambria Math"/>
            </w:rPr>
            <m:t>B</m:t>
          </m:r>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p w14:paraId="2DFE8029" w14:textId="1E0BAAE2" w:rsidR="009B0F4E" w:rsidRDefault="009B0F4E" w:rsidP="002C692B">
      <w:r>
        <w:t>Hence, the original dataset can be reconstructed from th</w:t>
      </w:r>
      <w:r w:rsidR="005440F2">
        <w:t xml:space="preserve">is new </w:t>
      </w:r>
      <w:r>
        <w:t xml:space="preserve">basis of </w:t>
      </w:r>
      <w:r w:rsidR="005440F2">
        <w:t xml:space="preserve">orthogonal </w:t>
      </w:r>
      <w:r>
        <w:t xml:space="preserve">eigenfunctions, </w:t>
      </w:r>
    </w:p>
    <w:p w14:paraId="5FBAC876" w14:textId="0E9DB1AD" w:rsidR="009B0F4E" w:rsidRDefault="009B0F4E" w:rsidP="002C692B">
      <m:oMathPara>
        <m:oMath>
          <m:r>
            <w:rPr>
              <w:rFonts w:ascii="Cambria Math" w:hAnsi="Cambria Math"/>
            </w:rPr>
            <m:t>y</m:t>
          </m:r>
          <m:d>
            <m:dPr>
              <m:ctrlPr>
                <w:rPr>
                  <w:rFonts w:ascii="Cambria Math" w:hAnsi="Cambria Math"/>
                </w:rPr>
              </m:ctrlPr>
            </m:dPr>
            <m:e>
              <m:r>
                <w:rPr>
                  <w:rFonts w:ascii="Cambria Math" w:hAnsi="Cambria Math"/>
                </w:rPr>
                <m:t>x,t</m:t>
              </m:r>
            </m:e>
          </m:d>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ad>
                <m:radPr>
                  <m:degHide m:val="1"/>
                  <m:ctrlPr>
                    <w:rPr>
                      <w:rFonts w:ascii="Cambria Math" w:eastAsia="Cambria Math" w:hAnsi="Cambria Math" w:cs="Cambria Math"/>
                      <w:i/>
                    </w:rPr>
                  </m:ctrlPr>
                </m:radPr>
                <m:deg/>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x</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t</m:t>
                      </m:r>
                    </m:sub>
                  </m:sSub>
                </m:e>
              </m:rad>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e>
          </m:nary>
          <m:r>
            <w:rPr>
              <w:rFonts w:ascii="Cambria Math" w:hAnsi="Cambria Math"/>
            </w:rPr>
            <m:t>,  where N=</m:t>
          </m:r>
          <m:r>
            <m:rPr>
              <m:sty m:val="p"/>
            </m:rPr>
            <w:rPr>
              <w:rFonts w:ascii="Cambria Math" w:hAnsi="Cambria Math"/>
            </w:rPr>
            <m:t>min⁡</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oMath>
      </m:oMathPara>
    </w:p>
    <w:p w14:paraId="2E6236B0" w14:textId="227E42FE" w:rsidR="0039571D" w:rsidRDefault="002264D8" w:rsidP="002C692B">
      <w:pPr>
        <w:rPr>
          <w:rFonts w:eastAsiaTheme="minorEastAsia"/>
        </w:rPr>
      </w:pPr>
      <w:r>
        <w:t xml:space="preserve">Note that only the first </w:t>
      </w:r>
      <w:r w:rsidR="009B0F4E" w:rsidRPr="002E76D9">
        <w:rPr>
          <w:i/>
          <w:iCs/>
          <w:rPrChange w:id="196" w:author="Amir Etemad Shahidi" w:date="2022-10-13T10:20:00Z">
            <w:rPr/>
          </w:rPrChange>
        </w:rPr>
        <w:t>N</w:t>
      </w:r>
      <w:r w:rsidR="00D52BF0" w:rsidRPr="002E76D9">
        <w:rPr>
          <w:i/>
          <w:iCs/>
          <w:rPrChange w:id="197" w:author="Amir Etemad Shahidi" w:date="2022-10-13T10:20:00Z">
            <w:rPr/>
          </w:rPrChange>
        </w:rPr>
        <w:t xml:space="preserve"> (</w:t>
      </w:r>
      <w:r w:rsidR="00FE2FAD" w:rsidRPr="002E76D9">
        <w:rPr>
          <w:i/>
          <w:iCs/>
          <w:rPrChange w:id="198" w:author="Amir Etemad Shahidi" w:date="2022-10-13T10:20:00Z">
            <w:rPr/>
          </w:rPrChange>
        </w:rPr>
        <w:t>N</w:t>
      </w:r>
      <w:r w:rsidR="00FE2FAD">
        <w:t xml:space="preserve"> = </w:t>
      </w:r>
      <w:r w:rsidR="00D52BF0">
        <w:t>25)</w:t>
      </w:r>
      <w:r w:rsidR="009B0F4E">
        <w:t xml:space="preserve"> </w:t>
      </w:r>
      <w:r>
        <w:t>eigenvalues will be non-trivial</w:t>
      </w:r>
      <w:r w:rsidR="009B0F4E">
        <w:t xml:space="preserve"> (non-zero)</w:t>
      </w:r>
      <w:r w:rsidR="005440F2">
        <w:t xml:space="preserve"> </w:t>
      </w:r>
      <w:r>
        <w:t>and will be equ</w:t>
      </w:r>
      <w:r w:rsidR="005440F2">
        <w:t>ivalent</w:t>
      </w:r>
      <w:r>
        <w:t xml:space="preserve"> for both spatial and temporal correlation matrices.</w:t>
      </w:r>
      <w:r w:rsidR="0039571D">
        <w:t xml:space="preserve"> This allows for the calculation of </w:t>
      </w:r>
      <w:r>
        <w:t>percent of covariance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described by the </w:t>
      </w:r>
      <w:r w:rsidRPr="002E76D9">
        <w:rPr>
          <w:i/>
          <w:iCs/>
          <w:rPrChange w:id="199" w:author="Amir Etemad Shahidi" w:date="2022-10-13T10:20:00Z">
            <w:rPr/>
          </w:rPrChange>
        </w:rPr>
        <w:t>k</w:t>
      </w:r>
      <w:r w:rsidRPr="002E76D9">
        <w:rPr>
          <w:i/>
          <w:iCs/>
          <w:vertAlign w:val="superscript"/>
          <w:rPrChange w:id="200" w:author="Amir Etemad Shahidi" w:date="2022-10-13T10:20:00Z">
            <w:rPr>
              <w:vertAlign w:val="superscript"/>
            </w:rPr>
          </w:rPrChange>
        </w:rPr>
        <w:t>t</w:t>
      </w:r>
      <w:r>
        <w:rPr>
          <w:vertAlign w:val="superscript"/>
        </w:rPr>
        <w:t>h</w:t>
      </w:r>
      <w:r>
        <w:t xml:space="preserve"> mode of variability,</w:t>
      </w:r>
      <w:r w:rsidR="009B0F4E">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λ</m:t>
                </m:r>
              </m:e>
              <m:sub>
                <m:r>
                  <w:rPr>
                    <w:rFonts w:ascii="Cambria Math" w:hAnsi="Cambria Math"/>
                  </w:rPr>
                  <m:t>k</m:t>
                </m:r>
              </m:sub>
            </m:sSub>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λ</m:t>
                    </m:r>
                  </m:e>
                  <m:sub>
                    <m:r>
                      <w:rPr>
                        <w:rFonts w:ascii="Cambria Math" w:hAnsi="Cambria Math"/>
                      </w:rPr>
                      <m:t>k</m:t>
                    </m:r>
                  </m:sub>
                </m:sSub>
              </m:e>
            </m:nary>
          </m:den>
        </m:f>
        <m:r>
          <w:rPr>
            <w:rFonts w:ascii="Cambria Math" w:hAnsi="Cambria Math"/>
          </w:rPr>
          <m:t>×100%</m:t>
        </m:r>
      </m:oMath>
      <w:r w:rsidR="005440F2">
        <w:rPr>
          <w:rFonts w:eastAsiaTheme="minorEastAsia"/>
        </w:rPr>
        <w:t>, and therefore, a description of how much of the total variance is described by each eigenfunction.</w:t>
      </w:r>
    </w:p>
    <w:bookmarkEnd w:id="176"/>
    <w:p w14:paraId="4DB53FEB" w14:textId="1CC69306" w:rsidR="009B0F4E" w:rsidRPr="009B0F4E" w:rsidRDefault="005440F2" w:rsidP="002C692B">
      <w:pPr>
        <w:rPr>
          <w:rFonts w:eastAsiaTheme="minorEastAsia"/>
        </w:rPr>
      </w:pPr>
      <w:r w:rsidRPr="00C579CC">
        <w:rPr>
          <w:rFonts w:eastAsiaTheme="minorEastAsia"/>
          <w:highlight w:val="yellow"/>
        </w:rPr>
        <w:t xml:space="preserve">For shoreline analysis, the shape of the spatial eigenfunction relates directly to </w:t>
      </w:r>
      <w:r w:rsidR="00FE2FAD">
        <w:rPr>
          <w:rFonts w:eastAsiaTheme="minorEastAsia"/>
          <w:highlight w:val="yellow"/>
        </w:rPr>
        <w:t>shoreline variability</w:t>
      </w:r>
      <w:r w:rsidRPr="00C579CC">
        <w:rPr>
          <w:rFonts w:eastAsiaTheme="minorEastAsia"/>
          <w:highlight w:val="yellow"/>
        </w:rPr>
        <w:t xml:space="preserve">. A local minimum (node) represents a zone of minimum shoreline variability, whereas a maximum represents a zone of large shoreline change. </w:t>
      </w:r>
      <w:r w:rsidR="003A0F00" w:rsidRPr="00C579CC">
        <w:rPr>
          <w:rFonts w:eastAsiaTheme="minorEastAsia"/>
          <w:highlight w:val="yellow"/>
        </w:rPr>
        <w:t xml:space="preserve">If the sign of the value of the eigenfunction is the same </w:t>
      </w:r>
      <w:r w:rsidR="00FE2FAD">
        <w:rPr>
          <w:rFonts w:eastAsiaTheme="minorEastAsia"/>
          <w:highlight w:val="yellow"/>
        </w:rPr>
        <w:t>along the beach</w:t>
      </w:r>
      <w:r w:rsidR="003A0F00" w:rsidRPr="00C579CC">
        <w:rPr>
          <w:rFonts w:eastAsiaTheme="minorEastAsia"/>
          <w:highlight w:val="yellow"/>
        </w:rPr>
        <w:t xml:space="preserve">, then </w:t>
      </w:r>
      <w:r w:rsidR="00FE2FAD">
        <w:rPr>
          <w:rFonts w:eastAsiaTheme="minorEastAsia"/>
          <w:highlight w:val="yellow"/>
        </w:rPr>
        <w:t>the beach shifts</w:t>
      </w:r>
      <w:r w:rsidR="003A0F00" w:rsidRPr="00C579CC">
        <w:rPr>
          <w:rFonts w:eastAsiaTheme="minorEastAsia"/>
          <w:highlight w:val="yellow"/>
        </w:rPr>
        <w:t xml:space="preserve"> cross-shore in the same direction for that mode of variability. If the eigenfunction </w:t>
      </w:r>
      <w:r w:rsidR="00FE2FAD">
        <w:rPr>
          <w:rFonts w:eastAsiaTheme="minorEastAsia"/>
          <w:highlight w:val="yellow"/>
        </w:rPr>
        <w:t xml:space="preserve">(EOF) </w:t>
      </w:r>
      <w:r w:rsidR="003A0F00" w:rsidRPr="00C579CC">
        <w:rPr>
          <w:rFonts w:eastAsiaTheme="minorEastAsia"/>
          <w:highlight w:val="yellow"/>
        </w:rPr>
        <w:t>flips sign along the beach, then that mode of variability is likely describing alongshore variability</w:t>
      </w:r>
      <w:r w:rsidR="00FE2FAD">
        <w:rPr>
          <w:rFonts w:eastAsiaTheme="minorEastAsia"/>
          <w:highlight w:val="yellow"/>
        </w:rPr>
        <w:t xml:space="preserve"> in cross-shore transport</w:t>
      </w:r>
      <w:r w:rsidR="003A0F00" w:rsidRPr="00C579CC">
        <w:rPr>
          <w:rFonts w:eastAsiaTheme="minorEastAsia"/>
          <w:highlight w:val="yellow"/>
        </w:rPr>
        <w:t xml:space="preserve">, where one part of the beach is eroding </w:t>
      </w:r>
      <w:del w:id="201" w:author="Amir Etemad Shahidi" w:date="2022-10-13T10:21:00Z">
        <w:r w:rsidR="003A0F00" w:rsidRPr="00C579CC" w:rsidDel="002E76D9">
          <w:rPr>
            <w:rFonts w:eastAsiaTheme="minorEastAsia"/>
            <w:highlight w:val="yellow"/>
          </w:rPr>
          <w:delText xml:space="preserve">while </w:delText>
        </w:r>
      </w:del>
      <w:ins w:id="202" w:author="Amir Etemad Shahidi" w:date="2022-10-13T10:21:00Z">
        <w:r w:rsidR="002E76D9">
          <w:rPr>
            <w:rFonts w:eastAsiaTheme="minorEastAsia"/>
            <w:highlight w:val="yellow"/>
          </w:rPr>
          <w:t>and</w:t>
        </w:r>
        <w:r w:rsidR="002E76D9" w:rsidRPr="00C579CC">
          <w:rPr>
            <w:rFonts w:eastAsiaTheme="minorEastAsia"/>
            <w:highlight w:val="yellow"/>
          </w:rPr>
          <w:t xml:space="preserve"> </w:t>
        </w:r>
      </w:ins>
      <w:r w:rsidR="003A0F00" w:rsidRPr="00C579CC">
        <w:rPr>
          <w:rFonts w:eastAsiaTheme="minorEastAsia"/>
          <w:highlight w:val="yellow"/>
        </w:rPr>
        <w:t xml:space="preserve">the other </w:t>
      </w:r>
      <w:r w:rsidR="003A0F00" w:rsidRPr="00C579CC">
        <w:rPr>
          <w:rFonts w:eastAsiaTheme="minorEastAsia"/>
          <w:highlight w:val="yellow"/>
        </w:rPr>
        <w:lastRenderedPageBreak/>
        <w:t xml:space="preserve">is accreting. For this reason, </w:t>
      </w:r>
      <w:r w:rsidR="00C579CC" w:rsidRPr="00C579CC">
        <w:rPr>
          <w:rFonts w:eastAsiaTheme="minorEastAsia"/>
          <w:highlight w:val="yellow"/>
        </w:rPr>
        <w:t>s</w:t>
      </w:r>
      <w:r w:rsidR="003A0F00" w:rsidRPr="00C579CC">
        <w:rPr>
          <w:rFonts w:eastAsiaTheme="minorEastAsia"/>
          <w:highlight w:val="yellow"/>
        </w:rPr>
        <w:t xml:space="preserve">patial </w:t>
      </w:r>
      <w:r w:rsidR="00C579CC" w:rsidRPr="00C579CC">
        <w:rPr>
          <w:rFonts w:eastAsiaTheme="minorEastAsia"/>
          <w:highlight w:val="yellow"/>
        </w:rPr>
        <w:t>EOF</w:t>
      </w:r>
      <w:r w:rsidR="003A0F00" w:rsidRPr="00C579CC">
        <w:rPr>
          <w:rFonts w:eastAsiaTheme="minorEastAsia"/>
          <w:highlight w:val="yellow"/>
        </w:rPr>
        <w:t xml:space="preserve">s </w:t>
      </w:r>
      <w:r w:rsidR="00C579CC" w:rsidRPr="00C579CC">
        <w:rPr>
          <w:rFonts w:eastAsiaTheme="minorEastAsia"/>
          <w:highlight w:val="yellow"/>
        </w:rPr>
        <w:t>have been used in the past to describe beach rotation [REFs, e.g. Harley et al. 2011].</w:t>
      </w:r>
      <w:r w:rsidR="00C579CC">
        <w:rPr>
          <w:rFonts w:eastAsiaTheme="minorEastAsia"/>
        </w:rPr>
        <w:t xml:space="preserve"> – rewrite see Miller &amp; Dean…</w:t>
      </w:r>
    </w:p>
    <w:p w14:paraId="458FBD45" w14:textId="35FCEBE8" w:rsidR="00A55A2E" w:rsidRDefault="00A55A2E">
      <w:pPr>
        <w:jc w:val="left"/>
      </w:pPr>
      <w:r>
        <w:br w:type="page"/>
      </w:r>
    </w:p>
    <w:p w14:paraId="784B2D2A" w14:textId="009A6DD4" w:rsidR="008D339B" w:rsidRDefault="008D339B" w:rsidP="008D339B">
      <w:pPr>
        <w:pStyle w:val="Heading2"/>
      </w:pPr>
      <w:r>
        <w:lastRenderedPageBreak/>
        <w:t>Results</w:t>
      </w:r>
      <w:r w:rsidR="00B77EE0">
        <w:t xml:space="preserve"> – paragraphs below each image are for supervisors reference</w:t>
      </w:r>
    </w:p>
    <w:p w14:paraId="7B23B827" w14:textId="5BF2BD61" w:rsidR="001F75CF" w:rsidRDefault="001F75CF" w:rsidP="001F75CF">
      <w:pPr>
        <w:keepNext/>
      </w:pPr>
      <w:moveFromRangeStart w:id="203" w:author="Amir Etemad Shahidi" w:date="2022-10-13T10:24:00Z" w:name="move116549083"/>
      <w:moveFrom w:id="204" w:author="Amir Etemad Shahidi" w:date="2022-10-13T10:24:00Z">
        <w:r w:rsidDel="002E76D9">
          <w:rPr>
            <w:noProof/>
          </w:rPr>
          <w:drawing>
            <wp:inline distT="0" distB="0" distL="0" distR="0" wp14:anchorId="6BA24FD0" wp14:editId="0A5821CF">
              <wp:extent cx="5731510" cy="3439160"/>
              <wp:effectExtent l="0" t="0" r="2540" b="8890"/>
              <wp:docPr id="3" name="Picture 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From>
      <w:moveFromRangeEnd w:id="203"/>
    </w:p>
    <w:p w14:paraId="64EF8045" w14:textId="167A6054" w:rsidR="001F75CF" w:rsidDel="002E76D9" w:rsidRDefault="001F75CF" w:rsidP="001F75CF">
      <w:pPr>
        <w:pStyle w:val="Caption"/>
        <w:rPr>
          <w:moveFrom w:id="205" w:author="Amir Etemad Shahidi" w:date="2022-10-13T10:28:00Z"/>
        </w:rPr>
      </w:pPr>
      <w:moveFromRangeStart w:id="206" w:author="Amir Etemad Shahidi" w:date="2022-10-13T10:28:00Z" w:name="move116549317"/>
      <w:moveFrom w:id="207" w:author="Amir Etemad Shahidi" w:date="2022-10-13T10:28:00Z">
        <w:r w:rsidDel="002E76D9">
          <w:t xml:space="preserve">Fig. </w:t>
        </w:r>
        <w:r w:rsidR="00384B3B" w:rsidDel="002E76D9">
          <w:fldChar w:fldCharType="begin"/>
        </w:r>
        <w:r w:rsidR="00384B3B" w:rsidDel="002E76D9">
          <w:instrText xml:space="preserve"> SEQ Fig. \* ARABIC </w:instrText>
        </w:r>
        <w:r w:rsidR="00384B3B" w:rsidDel="002E76D9">
          <w:fldChar w:fldCharType="separate"/>
        </w:r>
        <w:r w:rsidR="008C1367" w:rsidDel="002E76D9">
          <w:rPr>
            <w:noProof/>
          </w:rPr>
          <w:t>4</w:t>
        </w:r>
        <w:r w:rsidR="00384B3B" w:rsidDel="002E76D9">
          <w:rPr>
            <w:noProof/>
          </w:rPr>
          <w:fldChar w:fldCharType="end"/>
        </w:r>
        <w:r w:rsidDel="002E76D9">
          <w:t xml:space="preserve">. Boxplot of relative shoreline position (RSP) at each transect along the beach from the west to east (grey). Summer (orange) and winter (blue) RSP median values are also depicted for each transect. </w:t>
        </w:r>
      </w:moveFrom>
    </w:p>
    <w:moveFromRangeEnd w:id="206"/>
    <w:p w14:paraId="432D3694" w14:textId="7215C76E" w:rsidR="001F75CF" w:rsidRDefault="001F75CF" w:rsidP="001F75CF">
      <w:pPr>
        <w:rPr>
          <w:ins w:id="208" w:author="Amir Etemad Shahidi" w:date="2022-10-13T10:24:00Z"/>
        </w:rPr>
      </w:pPr>
      <w:r>
        <w:fldChar w:fldCharType="begin"/>
      </w:r>
      <w:r>
        <w:instrText xml:space="preserve"> REF _Ref116125973 \h </w:instrText>
      </w:r>
      <w:r>
        <w:fldChar w:fldCharType="separate"/>
      </w:r>
      <w:r>
        <w:t xml:space="preserve">Fig. </w:t>
      </w:r>
      <w:r>
        <w:rPr>
          <w:noProof/>
        </w:rPr>
        <w:t>4</w:t>
      </w:r>
      <w:r>
        <w:fldChar w:fldCharType="end"/>
      </w:r>
      <w:r>
        <w:t xml:space="preserve"> was created from the </w:t>
      </w:r>
      <w:proofErr w:type="gramStart"/>
      <w:r>
        <w:t>tidally-corrected</w:t>
      </w:r>
      <w:proofErr w:type="gramEnd"/>
      <w:r>
        <w:t xml:space="preserve"> relative (to median) shoreline position (RSP) data</w:t>
      </w:r>
      <w:r w:rsidR="00B77EE0">
        <w:t>set</w:t>
      </w:r>
      <w:r>
        <w:t xml:space="preserve"> for each transect. </w:t>
      </w:r>
      <w:r w:rsidR="00B77EE0">
        <w:t xml:space="preserve">The winter vs. summer median RSP values show a distinct seasonal difference at each end of the </w:t>
      </w:r>
      <w:commentRangeStart w:id="209"/>
      <w:r w:rsidR="00B77EE0">
        <w:t>beach</w:t>
      </w:r>
      <w:commentRangeEnd w:id="209"/>
      <w:r w:rsidR="002E76D9">
        <w:rPr>
          <w:rStyle w:val="CommentReference"/>
        </w:rPr>
        <w:commentReference w:id="209"/>
      </w:r>
      <w:r w:rsidR="00B77EE0">
        <w:t>.</w:t>
      </w:r>
    </w:p>
    <w:p w14:paraId="4890C0DE" w14:textId="5574086D" w:rsidR="002E76D9" w:rsidRPr="001F75CF" w:rsidRDefault="002E76D9" w:rsidP="001F75CF">
      <w:moveToRangeStart w:id="210" w:author="Amir Etemad Shahidi" w:date="2022-10-13T10:24:00Z" w:name="move116549083"/>
      <w:moveTo w:id="211" w:author="Amir Etemad Shahidi" w:date="2022-10-13T10:24:00Z">
        <w:r>
          <w:rPr>
            <w:noProof/>
          </w:rPr>
          <w:drawing>
            <wp:inline distT="0" distB="0" distL="0" distR="0" wp14:anchorId="5F743302" wp14:editId="2C388B2D">
              <wp:extent cx="5731510" cy="3439160"/>
              <wp:effectExtent l="0" t="0" r="2540" b="8890"/>
              <wp:docPr id="9" name="Picture 9"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To>
      <w:moveToRangeEnd w:id="210"/>
    </w:p>
    <w:p w14:paraId="6FCE3A66" w14:textId="77777777" w:rsidR="002E76D9" w:rsidRDefault="002E76D9" w:rsidP="002E76D9">
      <w:pPr>
        <w:pStyle w:val="Caption"/>
        <w:rPr>
          <w:moveTo w:id="212" w:author="Amir Etemad Shahidi" w:date="2022-10-13T10:28:00Z"/>
        </w:rPr>
      </w:pPr>
      <w:bookmarkStart w:id="213" w:name="_Ref116125973"/>
      <w:moveToRangeStart w:id="214" w:author="Amir Etemad Shahidi" w:date="2022-10-13T10:28:00Z" w:name="move116549317"/>
      <w:moveTo w:id="215" w:author="Amir Etemad Shahidi" w:date="2022-10-13T10:28:00Z">
        <w:r>
          <w:t xml:space="preserve">Fig. </w:t>
        </w:r>
        <w:r>
          <w:fldChar w:fldCharType="begin"/>
        </w:r>
        <w:r>
          <w:instrText xml:space="preserve"> SEQ Fig. \* ARABIC </w:instrText>
        </w:r>
        <w:r>
          <w:fldChar w:fldCharType="separate"/>
        </w:r>
        <w:r>
          <w:rPr>
            <w:noProof/>
          </w:rPr>
          <w:t>4</w:t>
        </w:r>
        <w:r>
          <w:rPr>
            <w:noProof/>
          </w:rPr>
          <w:fldChar w:fldCharType="end"/>
        </w:r>
        <w:bookmarkEnd w:id="213"/>
        <w:r>
          <w:t xml:space="preserve">. Boxplot of relative shoreline position (RSP) at each transect along the beach from the </w:t>
        </w:r>
        <w:commentRangeStart w:id="216"/>
        <w:r>
          <w:t>west to eas</w:t>
        </w:r>
      </w:moveTo>
      <w:commentRangeEnd w:id="216"/>
      <w:r w:rsidR="00F2213B">
        <w:rPr>
          <w:rStyle w:val="CommentReference"/>
          <w:i w:val="0"/>
          <w:iCs w:val="0"/>
          <w:color w:val="auto"/>
        </w:rPr>
        <w:commentReference w:id="216"/>
      </w:r>
      <w:moveTo w:id="217" w:author="Amir Etemad Shahidi" w:date="2022-10-13T10:28:00Z">
        <w:r>
          <w:t xml:space="preserve">t (grey). Summer (orange) and winter (blue) RSP median values are also depicted for each transect. </w:t>
        </w:r>
      </w:moveTo>
    </w:p>
    <w:p w14:paraId="5928B9B4" w14:textId="3AF133C6" w:rsidR="00B77EE0" w:rsidDel="002E76D9" w:rsidRDefault="001F75CF" w:rsidP="00B77EE0">
      <w:pPr>
        <w:keepNext/>
        <w:rPr>
          <w:moveFrom w:id="218" w:author="Amir Etemad Shahidi" w:date="2022-10-13T10:25:00Z"/>
        </w:rPr>
      </w:pPr>
      <w:moveFromRangeStart w:id="219" w:author="Amir Etemad Shahidi" w:date="2022-10-13T10:25:00Z" w:name="move116549150"/>
      <w:moveToRangeEnd w:id="214"/>
      <w:moveFrom w:id="220" w:author="Amir Etemad Shahidi" w:date="2022-10-13T10:25:00Z">
        <w:r w:rsidDel="002E76D9">
          <w:rPr>
            <w:noProof/>
          </w:rPr>
          <w:drawing>
            <wp:inline distT="0" distB="0" distL="0" distR="0" wp14:anchorId="77DF9401" wp14:editId="212A4810">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From>
    </w:p>
    <w:p w14:paraId="55B0B453" w14:textId="419B5B11" w:rsidR="001F75CF" w:rsidDel="002E76D9" w:rsidRDefault="00B77EE0" w:rsidP="00B77EE0">
      <w:pPr>
        <w:pStyle w:val="Caption"/>
        <w:rPr>
          <w:moveFrom w:id="221" w:author="Amir Etemad Shahidi" w:date="2022-10-13T10:25:00Z"/>
        </w:rPr>
      </w:pPr>
      <w:moveFrom w:id="222" w:author="Amir Etemad Shahidi" w:date="2022-10-13T10:25:00Z">
        <w:r w:rsidDel="002E76D9">
          <w:t xml:space="preserve">Fig. </w:t>
        </w:r>
        <w:r w:rsidR="00384B3B" w:rsidDel="002E76D9">
          <w:fldChar w:fldCharType="begin"/>
        </w:r>
        <w:r w:rsidR="00384B3B" w:rsidDel="002E76D9">
          <w:instrText xml:space="preserve"> SEQ Fig. \* ARABIC </w:instrText>
        </w:r>
        <w:r w:rsidR="00384B3B" w:rsidDel="002E76D9">
          <w:fldChar w:fldCharType="separate"/>
        </w:r>
        <w:r w:rsidR="008C1367" w:rsidDel="002E76D9">
          <w:rPr>
            <w:noProof/>
          </w:rPr>
          <w:t>5</w:t>
        </w:r>
        <w:r w:rsidR="00384B3B" w:rsidDel="002E76D9">
          <w:rPr>
            <w:noProof/>
          </w:rPr>
          <w:fldChar w:fldCharType="end"/>
        </w:r>
        <w:r w:rsidDel="002E76D9">
          <w:t>. Empirical Orthogonal Functions (EOFs) for the relative shoreline position data, showing the two (EOF 1 and EOF 2) dominant modes of spatio-temporal variability in the data. The left side (a), (c) shows the spatial EOF values for each transect as a line plot, and the right side (b), (d) shows the temporal EOF values for each timestep with a line plot. The legend in the top left of (a) and (c) show the percentage of variability described by that EOF.</w:t>
        </w:r>
      </w:moveFrom>
    </w:p>
    <w:bookmarkStart w:id="223" w:name="OLE_LINK16"/>
    <w:moveFromRangeEnd w:id="219"/>
    <w:p w14:paraId="726DF2EA" w14:textId="3AE1799A" w:rsidR="00B77EE0" w:rsidRDefault="00B77EE0" w:rsidP="00B77EE0">
      <w:pPr>
        <w:rPr>
          <w:ins w:id="224" w:author="Amir Etemad Shahidi" w:date="2022-10-13T10:25:00Z"/>
        </w:rPr>
      </w:pPr>
      <w:r>
        <w:fldChar w:fldCharType="begin"/>
      </w:r>
      <w:r>
        <w:instrText xml:space="preserve"> REF _Ref116126318 \h </w:instrText>
      </w:r>
      <w:r>
        <w:fldChar w:fldCharType="separate"/>
      </w:r>
      <w:r>
        <w:t xml:space="preserve">Fig. </w:t>
      </w:r>
      <w:r>
        <w:rPr>
          <w:noProof/>
        </w:rPr>
        <w:t>5</w:t>
      </w:r>
      <w:r>
        <w:fldChar w:fldCharType="end"/>
      </w:r>
      <w:r>
        <w:t xml:space="preserve"> was created </w:t>
      </w:r>
      <w:ins w:id="225" w:author="Nick Cartwright" w:date="2022-10-19T09:57:00Z">
        <w:r w:rsidR="00C50701">
          <w:t xml:space="preserve">using a subset </w:t>
        </w:r>
      </w:ins>
      <w:del w:id="226" w:author="Nick Cartwright" w:date="2022-10-19T09:57:00Z">
        <w:r w:rsidDel="00C50701">
          <w:delText xml:space="preserve">from the same </w:delText>
        </w:r>
      </w:del>
      <w:ins w:id="227" w:author="Nick Cartwright" w:date="2022-10-19T09:57:00Z">
        <w:r w:rsidR="00C50701">
          <w:t xml:space="preserve">of the full </w:t>
        </w:r>
      </w:ins>
      <w:r>
        <w:t xml:space="preserve">dataset </w:t>
      </w:r>
      <w:del w:id="228" w:author="Nick Cartwright" w:date="2022-10-19T09:58:00Z">
        <w:r w:rsidDel="00C50701">
          <w:delText xml:space="preserve">as </w:delText>
        </w:r>
      </w:del>
      <w:ins w:id="229" w:author="Nick Cartwright" w:date="2022-10-19T09:58:00Z">
        <w:r w:rsidR="00C50701">
          <w:t>used in F</w:t>
        </w:r>
      </w:ins>
      <w:del w:id="230" w:author="Nick Cartwright" w:date="2022-10-19T09:58:00Z">
        <w:r w:rsidDel="00C50701">
          <w:delText>f</w:delText>
        </w:r>
      </w:del>
      <w:r>
        <w:t>igure 4 (RSP dataset)</w:t>
      </w:r>
      <w:ins w:id="231" w:author="Nick Cartwright" w:date="2022-10-19T09:58:00Z">
        <w:r w:rsidR="00C50701">
          <w:t xml:space="preserve">. Data for timesteps </w:t>
        </w:r>
      </w:ins>
      <w:del w:id="232" w:author="Nick Cartwright" w:date="2022-10-19T09:58:00Z">
        <w:r w:rsidDel="00C50701">
          <w:delText xml:space="preserve">, except that all timesteps </w:delText>
        </w:r>
      </w:del>
      <w:r>
        <w:t>with incomplete shoreline data (</w:t>
      </w:r>
      <w:proofErr w:type="gramStart"/>
      <w:r>
        <w:t>e.g.</w:t>
      </w:r>
      <w:proofErr w:type="gramEnd"/>
      <w:r>
        <w:t xml:space="preserve"> only half the beach covered by the satellite image, or partially covered by cloud, or from the Landsat 7 issue) </w:t>
      </w:r>
      <w:del w:id="233" w:author="Amir Etemad Shahidi" w:date="2022-10-13T10:26:00Z">
        <w:r w:rsidDel="002E76D9">
          <w:delText>needed to</w:delText>
        </w:r>
      </w:del>
      <w:ins w:id="234" w:author="Amir Etemad Shahidi" w:date="2022-10-13T10:26:00Z">
        <w:r w:rsidR="002E76D9">
          <w:t>were</w:t>
        </w:r>
      </w:ins>
      <w:r>
        <w:t xml:space="preserve"> removed </w:t>
      </w:r>
      <w:del w:id="235" w:author="Amir Etemad Shahidi" w:date="2022-10-13T10:26:00Z">
        <w:r w:rsidDel="002E76D9">
          <w:delText xml:space="preserve">to </w:delText>
        </w:r>
      </w:del>
      <w:ins w:id="236" w:author="Amir Etemad Shahidi" w:date="2022-10-13T10:26:00Z">
        <w:r w:rsidR="002E76D9">
          <w:t xml:space="preserve">before </w:t>
        </w:r>
      </w:ins>
      <w:del w:id="237" w:author="Amir Etemad Shahidi" w:date="2022-10-13T10:26:00Z">
        <w:r w:rsidDel="002E76D9">
          <w:delText xml:space="preserve">calculate </w:delText>
        </w:r>
      </w:del>
      <w:ins w:id="238" w:author="Amir Etemad Shahidi" w:date="2022-10-13T10:26:00Z">
        <w:del w:id="239" w:author="Nick Cartwright" w:date="2022-10-19T09:58:00Z">
          <w:r w:rsidR="002E76D9" w:rsidDel="00C50701">
            <w:delText xml:space="preserve">calculating? </w:delText>
          </w:r>
        </w:del>
      </w:ins>
      <w:ins w:id="240" w:author="Nick Cartwright" w:date="2022-10-19T09:58:00Z">
        <w:r w:rsidR="00C50701">
          <w:t xml:space="preserve">determining </w:t>
        </w:r>
      </w:ins>
      <w:r>
        <w:t xml:space="preserve">the EOFs. </w:t>
      </w:r>
      <w:ins w:id="241" w:author="Nick Cartwright" w:date="2022-10-19T09:58:00Z">
        <w:r w:rsidR="00C50701">
          <w:t xml:space="preserve">The subset </w:t>
        </w:r>
      </w:ins>
      <w:ins w:id="242" w:author="Nick Cartwright" w:date="2022-10-19T09:59:00Z">
        <w:r w:rsidR="00C50701">
          <w:t xml:space="preserve">contains X time steps (comparted to Y timesteps for the full data set). </w:t>
        </w:r>
      </w:ins>
      <w:del w:id="243" w:author="Guilherme Vieira da Silva" w:date="2022-10-13T14:19:00Z">
        <w:r w:rsidDel="006C7619">
          <w:delText xml:space="preserve">(EOF analysis does not work with “NaN” values). </w:delText>
        </w:r>
      </w:del>
      <w:r>
        <w:t xml:space="preserve">EOF 1 describes about 61% of the variability in this data, and EOF 2 20%. EOF 1 has the same sign for all transects – cross-shore </w:t>
      </w:r>
      <w:commentRangeStart w:id="244"/>
      <w:r>
        <w:t>transport</w:t>
      </w:r>
      <w:commentRangeEnd w:id="244"/>
      <w:r w:rsidR="00C50701">
        <w:rPr>
          <w:rStyle w:val="CommentReference"/>
        </w:rPr>
        <w:commentReference w:id="244"/>
      </w:r>
      <w:r>
        <w:t xml:space="preserve"> occurs in the same direction for all transects. EOF 2 has a single node near the centre of the beach showing a transition zone and “beach rotation” signal, where one end erodes while the other accretes. </w:t>
      </w:r>
    </w:p>
    <w:bookmarkEnd w:id="223"/>
    <w:p w14:paraId="05EF7D03" w14:textId="77777777" w:rsidR="002E76D9" w:rsidRDefault="002E76D9" w:rsidP="002E76D9">
      <w:pPr>
        <w:keepNext/>
        <w:rPr>
          <w:moveTo w:id="245" w:author="Amir Etemad Shahidi" w:date="2022-10-13T10:25:00Z"/>
        </w:rPr>
      </w:pPr>
      <w:moveToRangeStart w:id="246" w:author="Amir Etemad Shahidi" w:date="2022-10-13T10:25:00Z" w:name="move116549150"/>
      <w:moveTo w:id="247" w:author="Amir Etemad Shahidi" w:date="2022-10-13T10:25:00Z">
        <w:r>
          <w:rPr>
            <w:noProof/>
          </w:rPr>
          <w:lastRenderedPageBreak/>
          <w:drawing>
            <wp:inline distT="0" distB="0" distL="0" distR="0" wp14:anchorId="1B55DC94" wp14:editId="47FBD76E">
              <wp:extent cx="5731510" cy="34391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To>
    </w:p>
    <w:p w14:paraId="4F9B7EA2" w14:textId="4758E8D5" w:rsidR="002E76D9" w:rsidRDefault="002E76D9" w:rsidP="002E76D9">
      <w:pPr>
        <w:pStyle w:val="Caption"/>
        <w:rPr>
          <w:ins w:id="248" w:author="Nick Cartwright" w:date="2022-10-19T10:32:00Z"/>
        </w:rPr>
      </w:pPr>
      <w:bookmarkStart w:id="249" w:name="_Ref116126318"/>
      <w:moveTo w:id="250" w:author="Amir Etemad Shahidi" w:date="2022-10-13T10:25:00Z">
        <w:r>
          <w:t xml:space="preserve">Fig. </w:t>
        </w:r>
        <w:r>
          <w:fldChar w:fldCharType="begin"/>
        </w:r>
        <w:r>
          <w:instrText xml:space="preserve"> SEQ Fig. \* ARABIC </w:instrText>
        </w:r>
        <w:r>
          <w:fldChar w:fldCharType="separate"/>
        </w:r>
        <w:r>
          <w:rPr>
            <w:noProof/>
          </w:rPr>
          <w:t>5</w:t>
        </w:r>
        <w:r>
          <w:rPr>
            <w:noProof/>
          </w:rPr>
          <w:fldChar w:fldCharType="end"/>
        </w:r>
        <w:bookmarkEnd w:id="249"/>
        <w:r>
          <w:t xml:space="preserve">. Empirical Orthogonal Functions (EOFs) for the relative shoreline position data, showing the two (EOF 1 and EOF 2) dominant modes of </w:t>
        </w:r>
        <w:proofErr w:type="spellStart"/>
        <w:r>
          <w:t>spatio</w:t>
        </w:r>
        <w:proofErr w:type="spellEnd"/>
        <w:r>
          <w:t>-temporal variability in the data. The left side (a), (c) shows the spatial EOF values for each transect as a line plot, and the right side (b), (d) shows the temporal EOF values for each timestep with a line plot. The legend in the top left of (a) and (c) show the percentage of variability described by that EOF.</w:t>
        </w:r>
      </w:moveTo>
    </w:p>
    <w:p w14:paraId="38E8FB3C" w14:textId="5CFB0E0D" w:rsidR="00E62A25" w:rsidRDefault="00E62A25" w:rsidP="00E62A25">
      <w:pPr>
        <w:rPr>
          <w:ins w:id="251" w:author="Nick Cartwright" w:date="2022-10-19T10:32:00Z"/>
        </w:rPr>
      </w:pPr>
    </w:p>
    <w:p w14:paraId="26570016" w14:textId="65CFD0E6" w:rsidR="00E62A25" w:rsidRPr="00E62A25" w:rsidDel="00E62A25" w:rsidRDefault="00E62A25" w:rsidP="00E62A25">
      <w:pPr>
        <w:rPr>
          <w:del w:id="252" w:author="Nick Cartwright" w:date="2022-10-19T10:33:00Z"/>
          <w:moveTo w:id="253" w:author="Amir Etemad Shahidi" w:date="2022-10-13T10:25:00Z"/>
          <w:rPrChange w:id="254" w:author="Nick Cartwright" w:date="2022-10-19T10:32:00Z">
            <w:rPr>
              <w:del w:id="255" w:author="Nick Cartwright" w:date="2022-10-19T10:33:00Z"/>
              <w:moveTo w:id="256" w:author="Amir Etemad Shahidi" w:date="2022-10-13T10:25:00Z"/>
            </w:rPr>
          </w:rPrChange>
        </w:rPr>
        <w:pPrChange w:id="257" w:author="Nick Cartwright" w:date="2022-10-19T10:32:00Z">
          <w:pPr>
            <w:pStyle w:val="Caption"/>
          </w:pPr>
        </w:pPrChange>
      </w:pPr>
    </w:p>
    <w:moveToRangeEnd w:id="246"/>
    <w:p w14:paraId="50130D3B" w14:textId="77777777" w:rsidR="002E76D9" w:rsidRPr="00B77EE0" w:rsidRDefault="002E76D9" w:rsidP="00B77EE0"/>
    <w:p w14:paraId="76EF4783" w14:textId="77777777" w:rsidR="00B77EE0" w:rsidRDefault="001F75CF" w:rsidP="00B77EE0">
      <w:pPr>
        <w:keepNext/>
      </w:pPr>
      <w:r>
        <w:rPr>
          <w:noProof/>
        </w:rPr>
        <w:drawing>
          <wp:inline distT="0" distB="0" distL="0" distR="0" wp14:anchorId="3C8EFE4F" wp14:editId="68DEC595">
            <wp:extent cx="5731510" cy="3439160"/>
            <wp:effectExtent l="0" t="0" r="2540" b="889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9499AB3" w14:textId="40EDAB9A" w:rsidR="001F75CF" w:rsidRDefault="00B77EE0" w:rsidP="00B77EE0">
      <w:pPr>
        <w:pStyle w:val="Caption"/>
      </w:pPr>
      <w:bookmarkStart w:id="258" w:name="_Ref116126646"/>
      <w:r>
        <w:t xml:space="preserve">Fig. </w:t>
      </w:r>
      <w:r w:rsidR="00D5012B">
        <w:fldChar w:fldCharType="begin"/>
      </w:r>
      <w:r w:rsidR="00D5012B">
        <w:instrText xml:space="preserve"> SEQ Fig. \* ARABIC </w:instrText>
      </w:r>
      <w:r w:rsidR="00D5012B">
        <w:fldChar w:fldCharType="separate"/>
      </w:r>
      <w:r w:rsidR="008C1367">
        <w:rPr>
          <w:noProof/>
        </w:rPr>
        <w:t>6</w:t>
      </w:r>
      <w:r w:rsidR="00D5012B">
        <w:rPr>
          <w:noProof/>
        </w:rPr>
        <w:fldChar w:fldCharType="end"/>
      </w:r>
      <w:bookmarkEnd w:id="258"/>
      <w:r>
        <w:t>. Average value of the 2nd temporal eigenfunction (c</w:t>
      </w:r>
      <w:r>
        <w:rPr>
          <w:vertAlign w:val="subscript"/>
        </w:rPr>
        <w:t>2</w:t>
      </w:r>
      <w:r>
        <w:t>(t)) for each month of the year.</w:t>
      </w:r>
    </w:p>
    <w:bookmarkStart w:id="259" w:name="OLE_LINK17"/>
    <w:p w14:paraId="43B00505" w14:textId="0044AA66" w:rsidR="00B77EE0" w:rsidRPr="00B77EE0" w:rsidRDefault="00B77EE0" w:rsidP="00B77EE0">
      <w:r>
        <w:lastRenderedPageBreak/>
        <w:fldChar w:fldCharType="begin"/>
      </w:r>
      <w:r>
        <w:instrText xml:space="preserve"> REF _Ref116126646 \h </w:instrText>
      </w:r>
      <w:r>
        <w:fldChar w:fldCharType="separate"/>
      </w:r>
      <w:r>
        <w:t xml:space="preserve">Fig. </w:t>
      </w:r>
      <w:r>
        <w:rPr>
          <w:noProof/>
        </w:rPr>
        <w:t>6</w:t>
      </w:r>
      <w:r>
        <w:fldChar w:fldCharType="end"/>
      </w:r>
      <w:r>
        <w:t xml:space="preserve"> was created from taking the average of </w:t>
      </w:r>
      <w:r w:rsidRPr="002B1874">
        <w:rPr>
          <w:i/>
          <w:iCs/>
          <w:rPrChange w:id="260" w:author="Amir Etemad Shahidi" w:date="2022-10-13T10:29:00Z">
            <w:rPr/>
          </w:rPrChange>
        </w:rPr>
        <w:t>c</w:t>
      </w:r>
      <w:r w:rsidRPr="002B1874">
        <w:rPr>
          <w:i/>
          <w:iCs/>
          <w:vertAlign w:val="subscript"/>
          <w:rPrChange w:id="261" w:author="Amir Etemad Shahidi" w:date="2022-10-13T10:29:00Z">
            <w:rPr>
              <w:vertAlign w:val="subscript"/>
            </w:rPr>
          </w:rPrChange>
        </w:rPr>
        <w:t>2</w:t>
      </w:r>
      <w:r w:rsidRPr="002B1874">
        <w:rPr>
          <w:i/>
          <w:iCs/>
          <w:rPrChange w:id="262" w:author="Amir Etemad Shahidi" w:date="2022-10-13T10:29:00Z">
            <w:rPr/>
          </w:rPrChange>
        </w:rPr>
        <w:t>(t)</w:t>
      </w:r>
      <w:r>
        <w:t xml:space="preserve"> for each month</w:t>
      </w:r>
      <w:del w:id="263" w:author="Amir Etemad Shahidi" w:date="2022-10-13T10:29:00Z">
        <w:r w:rsidDel="002B1874">
          <w:delText>. This</w:delText>
        </w:r>
      </w:del>
      <w:ins w:id="264" w:author="Amir Etemad Shahidi" w:date="2022-10-13T10:29:00Z">
        <w:r w:rsidR="002B1874">
          <w:t xml:space="preserve"> and</w:t>
        </w:r>
      </w:ins>
      <w:r>
        <w:t xml:space="preserve"> shows a clear shift around April and Oct/Nov each year</w:t>
      </w:r>
      <w:r w:rsidR="008C1367">
        <w:t xml:space="preserve">. Together with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and the shape of spatial EOF 2 (e</w:t>
      </w:r>
      <w:r w:rsidR="008C1367">
        <w:rPr>
          <w:vertAlign w:val="subscript"/>
        </w:rPr>
        <w:t>2</w:t>
      </w:r>
      <w:r w:rsidR="008C1367">
        <w:t xml:space="preserve">(x)) in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ins w:id="265" w:author="Amir Etemad Shahidi" w:date="2022-10-13T10:30:00Z">
        <w:r w:rsidR="002B1874">
          <w:t>,</w:t>
        </w:r>
      </w:ins>
      <w:r w:rsidR="008C1367">
        <w:t xml:space="preserve"> this shows a strong seasonal beach rotation signal.</w:t>
      </w:r>
    </w:p>
    <w:bookmarkEnd w:id="259"/>
    <w:p w14:paraId="68CF2E3E" w14:textId="77777777" w:rsidR="008C1367" w:rsidRDefault="001F75CF" w:rsidP="008C1367">
      <w:pPr>
        <w:keepNext/>
      </w:pPr>
      <w:r>
        <w:rPr>
          <w:noProof/>
        </w:rPr>
        <w:drawing>
          <wp:inline distT="0" distB="0" distL="0" distR="0" wp14:anchorId="499D5721" wp14:editId="65F3E39F">
            <wp:extent cx="5731510" cy="3439160"/>
            <wp:effectExtent l="0" t="0" r="2540" b="889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F2E013F" w14:textId="391730C0" w:rsidR="008C1367" w:rsidRDefault="008C1367" w:rsidP="008C1367">
      <w:pPr>
        <w:pStyle w:val="Caption"/>
      </w:pPr>
      <w:bookmarkStart w:id="266" w:name="_Ref116127067"/>
      <w:r>
        <w:t xml:space="preserve">Fig. </w:t>
      </w:r>
      <w:r w:rsidR="00D5012B">
        <w:fldChar w:fldCharType="begin"/>
      </w:r>
      <w:r w:rsidR="00D5012B">
        <w:instrText xml:space="preserve"> SEQ Fig. \* ARABIC </w:instrText>
      </w:r>
      <w:r w:rsidR="00D5012B">
        <w:fldChar w:fldCharType="separate"/>
      </w:r>
      <w:r>
        <w:rPr>
          <w:noProof/>
        </w:rPr>
        <w:t>7</w:t>
      </w:r>
      <w:r w:rsidR="00D5012B">
        <w:rPr>
          <w:noProof/>
        </w:rPr>
        <w:fldChar w:fldCharType="end"/>
      </w:r>
      <w:bookmarkEnd w:id="266"/>
      <w:r>
        <w:t xml:space="preserve">. Scatter plot of relative shoreline position (RSP) </w:t>
      </w:r>
      <w:commentRangeStart w:id="267"/>
      <w:r>
        <w:t>at the eastern end of the beach vs. RSP at the western end of the beach</w:t>
      </w:r>
      <w:commentRangeEnd w:id="267"/>
      <w:r w:rsidR="00E62A25">
        <w:rPr>
          <w:rStyle w:val="CommentReference"/>
          <w:i w:val="0"/>
          <w:iCs w:val="0"/>
          <w:color w:val="auto"/>
        </w:rPr>
        <w:commentReference w:id="267"/>
      </w:r>
      <w:r>
        <w:t xml:space="preserve">. For years when SAM was positive (on average) during winter, the points are coloured blue, and orange for all other years (when SAM was negative during winter). </w:t>
      </w:r>
      <w:commentRangeStart w:id="268"/>
      <w:r>
        <w:t>A linear line of best fit is also shown for each scenario (years where SAM was positive in winter in blue, and other years in orange). The equation for each line of best fit is shown in the boxes in the lower section of the plot in the same colours (y here represents east end RSP, and x west end RSP), with the Pearson correlation results shown below this equation.</w:t>
      </w:r>
      <w:commentRangeEnd w:id="268"/>
      <w:r w:rsidR="002B1874">
        <w:rPr>
          <w:rStyle w:val="CommentReference"/>
          <w:i w:val="0"/>
          <w:iCs w:val="0"/>
          <w:color w:val="auto"/>
        </w:rPr>
        <w:commentReference w:id="268"/>
      </w:r>
    </w:p>
    <w:p w14:paraId="49B607A5" w14:textId="19C17828" w:rsidR="008C1367" w:rsidRPr="008C1367" w:rsidRDefault="008C1367" w:rsidP="008C1367">
      <w:r>
        <w:fldChar w:fldCharType="begin"/>
      </w:r>
      <w:r>
        <w:instrText xml:space="preserve"> REF _Ref116127067 \h </w:instrText>
      </w:r>
      <w:r>
        <w:fldChar w:fldCharType="separate"/>
      </w:r>
      <w:r>
        <w:t xml:space="preserve">Fig. </w:t>
      </w:r>
      <w:r>
        <w:rPr>
          <w:noProof/>
        </w:rPr>
        <w:t>7</w:t>
      </w:r>
      <w:r>
        <w:fldChar w:fldCharType="end"/>
      </w:r>
      <w:r>
        <w:t xml:space="preserve"> was created from the RSP dataset (same as </w:t>
      </w:r>
      <w:r>
        <w:fldChar w:fldCharType="begin"/>
      </w:r>
      <w:r>
        <w:instrText xml:space="preserve"> REF _Ref116125973 \h </w:instrText>
      </w:r>
      <w:r>
        <w:fldChar w:fldCharType="separate"/>
      </w:r>
      <w:r>
        <w:t xml:space="preserve">Fig. </w:t>
      </w:r>
      <w:r>
        <w:rPr>
          <w:noProof/>
        </w:rPr>
        <w:t>4</w:t>
      </w:r>
      <w:r>
        <w:fldChar w:fldCharType="end"/>
      </w:r>
      <w:proofErr w:type="gramStart"/>
      <w:r>
        <w:t>), and</w:t>
      </w:r>
      <w:proofErr w:type="gramEnd"/>
      <w:r>
        <w:t xml:space="preserve"> aims to show the effect of SAM (in winter) on the correlation between the eastern end of the beach and the western end of the beach.</w:t>
      </w:r>
    </w:p>
    <w:p w14:paraId="5DBA644D" w14:textId="0441BBD3" w:rsidR="008D339B" w:rsidRDefault="008D339B" w:rsidP="008D339B">
      <w:r>
        <w:br w:type="page"/>
      </w:r>
    </w:p>
    <w:p w14:paraId="42F305F6" w14:textId="7255B980" w:rsidR="00D60A6A" w:rsidRDefault="00A55A2E" w:rsidP="004D1D71">
      <w:pPr>
        <w:pStyle w:val="Heading2"/>
      </w:pPr>
      <w:commentRangeStart w:id="269"/>
      <w:commentRangeStart w:id="270"/>
      <w:r>
        <w:lastRenderedPageBreak/>
        <w:t>Discussion</w:t>
      </w:r>
      <w:commentRangeEnd w:id="269"/>
      <w:r w:rsidR="004966F2">
        <w:rPr>
          <w:rStyle w:val="CommentReference"/>
          <w:rFonts w:asciiTheme="minorHAnsi" w:eastAsiaTheme="minorHAnsi" w:hAnsiTheme="minorHAnsi" w:cstheme="minorBidi"/>
          <w:color w:val="auto"/>
        </w:rPr>
        <w:commentReference w:id="269"/>
      </w:r>
      <w:commentRangeEnd w:id="270"/>
      <w:r w:rsidR="006C7619">
        <w:rPr>
          <w:rStyle w:val="CommentReference"/>
          <w:rFonts w:asciiTheme="minorHAnsi" w:eastAsiaTheme="minorHAnsi" w:hAnsiTheme="minorHAnsi" w:cstheme="minorBidi"/>
          <w:color w:val="auto"/>
        </w:rPr>
        <w:commentReference w:id="270"/>
      </w:r>
    </w:p>
    <w:p w14:paraId="242E0EF1" w14:textId="0185A07A" w:rsidR="00301B51" w:rsidRDefault="00982FB5" w:rsidP="00AB24EC">
      <w:bookmarkStart w:id="271" w:name="OLE_LINK18"/>
      <w:r>
        <w:t>Shoreline position</w:t>
      </w:r>
      <w:r w:rsidR="007B2A55">
        <w:t xml:space="preserve"> at Grassy Beach was found to be highly seasonal</w:t>
      </w:r>
      <w:r w:rsidR="00CD42A3">
        <w:t xml:space="preserve"> in nature</w:t>
      </w:r>
      <w:r w:rsidR="007B2A55">
        <w:t>, with distinct</w:t>
      </w:r>
      <w:r w:rsidR="004D1D71">
        <w:t xml:space="preserve"> </w:t>
      </w:r>
      <w:r w:rsidR="00AB24EC">
        <w:t>beach rotation</w:t>
      </w:r>
      <w:r w:rsidR="004D1D71">
        <w:t xml:space="preserve"> </w:t>
      </w:r>
      <w:r w:rsidR="00AB24EC">
        <w:t xml:space="preserve">occurring </w:t>
      </w:r>
      <w:r w:rsidR="004D1D71">
        <w:t xml:space="preserve">between summer and winter </w:t>
      </w:r>
      <w:r w:rsidR="00022229" w:rsidRPr="008C1367">
        <w:t>(see</w:t>
      </w:r>
      <w:r w:rsidR="008C1367">
        <w:t xml:space="preserve"> </w:t>
      </w:r>
      <w:r w:rsidR="008C1367">
        <w:rPr>
          <w:highlight w:val="yellow"/>
        </w:rPr>
        <w:fldChar w:fldCharType="begin"/>
      </w:r>
      <w:r w:rsidR="008C1367">
        <w:instrText xml:space="preserve"> REF _Ref116125973 \h </w:instrText>
      </w:r>
      <w:r w:rsidR="008C1367">
        <w:rPr>
          <w:highlight w:val="yellow"/>
        </w:rPr>
      </w:r>
      <w:r w:rsidR="008C1367">
        <w:rPr>
          <w:highlight w:val="yellow"/>
        </w:rPr>
        <w:fldChar w:fldCharType="separate"/>
      </w:r>
      <w:r w:rsidR="008C1367">
        <w:t xml:space="preserve">Fig. </w:t>
      </w:r>
      <w:r w:rsidR="008C1367">
        <w:rPr>
          <w:noProof/>
        </w:rPr>
        <w:t>4</w:t>
      </w:r>
      <w:r w:rsidR="008C1367">
        <w:rPr>
          <w:highlight w:val="yellow"/>
        </w:rPr>
        <w:fldChar w:fldCharType="end"/>
      </w:r>
      <w:r w:rsidR="00022229">
        <w:t>)</w:t>
      </w:r>
      <w:r w:rsidR="004D1D71">
        <w:t xml:space="preserve">. </w:t>
      </w:r>
      <w:r w:rsidR="00175D6E">
        <w:t xml:space="preserve">At the eastern end of the beach, the median relative shoreline position (RSP) was further seaward during summer and further landward </w:t>
      </w:r>
      <w:r w:rsidR="000D4A96">
        <w:t>d</w:t>
      </w:r>
      <w:r w:rsidR="00175D6E">
        <w:t>uring winter. At the western end of the beach, this result was flipped, with a more eroded shoreline during summer and more accreted during winte</w:t>
      </w:r>
      <w:ins w:id="272" w:author="Amir Etemad Shahidi" w:date="2022-10-13T10:45:00Z">
        <w:r w:rsidR="004966F2">
          <w:t>r</w:t>
        </w:r>
      </w:ins>
      <w:r w:rsidR="00175D6E">
        <w:t xml:space="preserve">. </w:t>
      </w:r>
      <w:r w:rsidR="00022229">
        <w:t xml:space="preserve">The dominant driving factor </w:t>
      </w:r>
      <w:r w:rsidR="00030877">
        <w:t xml:space="preserve">causing this </w:t>
      </w:r>
      <w:r w:rsidR="00175D6E">
        <w:t>rotation</w:t>
      </w:r>
      <w:r w:rsidR="00711297">
        <w:t xml:space="preserve"> is likely the contrasting wave climates between summer and winter months</w:t>
      </w:r>
      <w:r w:rsidR="00783E10">
        <w:t xml:space="preserve">. Powerful </w:t>
      </w:r>
      <w:proofErr w:type="spellStart"/>
      <w:r w:rsidR="00783E10">
        <w:t>southwesterly</w:t>
      </w:r>
      <w:proofErr w:type="spellEnd"/>
      <w:r w:rsidR="00783E10">
        <w:t xml:space="preserve"> waves occur more frequently during winter than in summer (</w:t>
      </w:r>
      <w:r w:rsidR="00783E10" w:rsidRPr="000D4A96">
        <w:rPr>
          <w:highlight w:val="yellow"/>
        </w:rPr>
        <w:t xml:space="preserve">Refs, </w:t>
      </w:r>
      <w:commentRangeStart w:id="273"/>
      <w:r w:rsidR="00783E10" w:rsidRPr="000D4A96">
        <w:rPr>
          <w:highlight w:val="yellow"/>
        </w:rPr>
        <w:t>seasonal wave roses</w:t>
      </w:r>
      <w:commentRangeEnd w:id="273"/>
      <w:r w:rsidR="006C7619">
        <w:rPr>
          <w:rStyle w:val="CommentReference"/>
        </w:rPr>
        <w:commentReference w:id="273"/>
      </w:r>
      <w:r w:rsidR="00783E10">
        <w:t>?) and are likely to cause significant erosion at the exposed end of the beach (eastern end at Grassy)</w:t>
      </w:r>
      <w:r w:rsidR="00175D6E">
        <w:t>, whereas</w:t>
      </w:r>
      <w:r w:rsidR="00783E10">
        <w:t xml:space="preserve"> calmer summer months allow for accretion to occur. </w:t>
      </w:r>
    </w:p>
    <w:bookmarkEnd w:id="271"/>
    <w:p w14:paraId="664EB7D7" w14:textId="32525066" w:rsidR="00A55A2E" w:rsidRDefault="00783E10" w:rsidP="00AB24EC">
      <w:r>
        <w:t>(</w:t>
      </w:r>
      <w:proofErr w:type="gramStart"/>
      <w:r w:rsidRPr="001F75CF">
        <w:rPr>
          <w:highlight w:val="green"/>
        </w:rPr>
        <w:t>western</w:t>
      </w:r>
      <w:proofErr w:type="gramEnd"/>
      <w:r w:rsidRPr="001F75CF">
        <w:rPr>
          <w:highlight w:val="green"/>
        </w:rPr>
        <w:t xml:space="preserve"> end?? – why is it eroding in summer? </w:t>
      </w:r>
      <w:commentRangeStart w:id="274"/>
      <w:r w:rsidRPr="001F75CF">
        <w:rPr>
          <w:highlight w:val="green"/>
        </w:rPr>
        <w:t xml:space="preserve">– want to analyse swell </w:t>
      </w:r>
      <w:r w:rsidR="001F75CF" w:rsidRPr="001F75CF">
        <w:rPr>
          <w:highlight w:val="green"/>
        </w:rPr>
        <w:t xml:space="preserve">partitions – </w:t>
      </w:r>
      <w:commentRangeStart w:id="275"/>
      <w:r w:rsidR="001F75CF" w:rsidRPr="001F75CF">
        <w:rPr>
          <w:highlight w:val="green"/>
        </w:rPr>
        <w:t>easterly storm events?</w:t>
      </w:r>
      <w:commentRangeEnd w:id="274"/>
      <w:r w:rsidR="00E62A25">
        <w:rPr>
          <w:rStyle w:val="CommentReference"/>
        </w:rPr>
        <w:commentReference w:id="274"/>
      </w:r>
      <w:r w:rsidRPr="001F75CF">
        <w:rPr>
          <w:highlight w:val="green"/>
        </w:rPr>
        <w:t>).</w:t>
      </w:r>
      <w:commentRangeEnd w:id="275"/>
      <w:r w:rsidR="00B93BD3">
        <w:rPr>
          <w:rStyle w:val="CommentReference"/>
        </w:rPr>
        <w:commentReference w:id="275"/>
      </w:r>
    </w:p>
    <w:p w14:paraId="68CB48A0" w14:textId="6944C892" w:rsidR="00AB24EC" w:rsidRDefault="00783E10" w:rsidP="00AB24EC">
      <w:bookmarkStart w:id="276" w:name="OLE_LINK19"/>
      <w:r>
        <w:t xml:space="preserve">Empirical orthogonal function (EOF) analysis </w:t>
      </w:r>
      <w:r w:rsidR="008C1367">
        <w:t xml:space="preserve">(see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w:t>
      </w:r>
      <w:r>
        <w:t xml:space="preserve">showed two dominant </w:t>
      </w:r>
      <w:r w:rsidR="00AB24EC">
        <w:t>modes of variability (</w:t>
      </w:r>
      <w:r>
        <w:t>eigenfunctions)</w:t>
      </w:r>
      <w:r w:rsidR="00175D6E">
        <w:t>, together</w:t>
      </w:r>
      <w:r>
        <w:t xml:space="preserve"> describing approximately 81% of the </w:t>
      </w:r>
      <w:proofErr w:type="spellStart"/>
      <w:r>
        <w:t>spatio</w:t>
      </w:r>
      <w:proofErr w:type="spellEnd"/>
      <w:r>
        <w:t xml:space="preserve">-temporal variability </w:t>
      </w:r>
      <w:del w:id="277" w:author="Amir Etemad Shahidi" w:date="2022-10-13T10:46:00Z">
        <w:r w:rsidDel="004966F2">
          <w:delText xml:space="preserve">in </w:delText>
        </w:r>
      </w:del>
      <w:ins w:id="278" w:author="Amir Etemad Shahidi" w:date="2022-10-13T10:46:00Z">
        <w:r w:rsidR="004966F2">
          <w:t xml:space="preserve">of the </w:t>
        </w:r>
      </w:ins>
      <w:r>
        <w:t xml:space="preserve">relative shoreline position (RSP). The </w:t>
      </w:r>
      <w:r w:rsidR="00AB24EC">
        <w:t>spatial mode of variability</w:t>
      </w:r>
      <w:r w:rsidR="00175D6E">
        <w:t xml:space="preserve"> (~61%)</w:t>
      </w:r>
      <w:r>
        <w:t xml:space="preserve">, </w:t>
      </w:r>
      <w:r w:rsidRPr="004966F2">
        <w:rPr>
          <w:i/>
          <w:iCs/>
          <w:rPrChange w:id="279" w:author="Amir Etemad Shahidi" w:date="2022-10-13T10:46:00Z">
            <w:rPr/>
          </w:rPrChange>
        </w:rPr>
        <w:t>e</w:t>
      </w:r>
      <w:r w:rsidRPr="004966F2">
        <w:rPr>
          <w:i/>
          <w:iCs/>
          <w:vertAlign w:val="subscript"/>
          <w:rPrChange w:id="280" w:author="Amir Etemad Shahidi" w:date="2022-10-13T10:46:00Z">
            <w:rPr>
              <w:vertAlign w:val="subscript"/>
            </w:rPr>
          </w:rPrChange>
        </w:rPr>
        <w:t>1</w:t>
      </w:r>
      <w:r w:rsidRPr="004966F2">
        <w:rPr>
          <w:i/>
          <w:iCs/>
          <w:rPrChange w:id="281" w:author="Amir Etemad Shahidi" w:date="2022-10-13T10:46:00Z">
            <w:rPr/>
          </w:rPrChange>
        </w:rPr>
        <w:t>(x),</w:t>
      </w:r>
      <w:r>
        <w:t xml:space="preserve"> had no zero-crossing point along the beach</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Therefore, e</w:t>
      </w:r>
      <w:r>
        <w:rPr>
          <w:vertAlign w:val="subscript"/>
        </w:rPr>
        <w:t>1</w:t>
      </w:r>
      <w:r>
        <w:t xml:space="preserve">(x) describes </w:t>
      </w:r>
      <w:commentRangeStart w:id="282"/>
      <w:r>
        <w:t xml:space="preserve">cross-shore sediment transport </w:t>
      </w:r>
      <w:commentRangeEnd w:id="282"/>
      <w:r w:rsidR="00E62A25">
        <w:rPr>
          <w:rStyle w:val="CommentReference"/>
        </w:rPr>
        <w:commentReference w:id="282"/>
      </w:r>
      <w:r>
        <w:t>occurring in the same direction along the entire beach (</w:t>
      </w:r>
      <w:proofErr w:type="gramStart"/>
      <w:r>
        <w:t>i.e.</w:t>
      </w:r>
      <w:proofErr w:type="gramEnd"/>
      <w:r>
        <w:t xml:space="preserve"> when one region of the beach erodes, the rest of the beach also erodes). When the corresponding temporal </w:t>
      </w:r>
      <w:r w:rsidR="00AB24EC">
        <w:t>mode of variability, c</w:t>
      </w:r>
      <w:r w:rsidR="00AB24EC">
        <w:rPr>
          <w:vertAlign w:val="subscript"/>
        </w:rPr>
        <w:t>1</w:t>
      </w:r>
      <w:r w:rsidR="00AB24EC">
        <w:t xml:space="preserve">(t), is at a maximum, this EOF describes a </w:t>
      </w:r>
      <w:del w:id="283" w:author="Amir Etemad Shahidi" w:date="2022-10-13T10:47:00Z">
        <w:r w:rsidR="00AB24EC" w:rsidDel="004966F2">
          <w:delText xml:space="preserve">timestep </w:delText>
        </w:r>
      </w:del>
      <w:ins w:id="284" w:author="Amir Etemad Shahidi" w:date="2022-10-13T10:47:00Z">
        <w:r w:rsidR="004966F2">
          <w:t xml:space="preserve">time? </w:t>
        </w:r>
      </w:ins>
      <w:r w:rsidR="00AB24EC">
        <w:t>when shoreline movement is at a maximum</w:t>
      </w:r>
      <w:bookmarkEnd w:id="276"/>
      <w:r w:rsidR="00AB24EC">
        <w:t>. (</w:t>
      </w:r>
      <w:r w:rsidR="00AB24EC" w:rsidRPr="00175D6E">
        <w:rPr>
          <w:highlight w:val="green"/>
        </w:rPr>
        <w:t>c</w:t>
      </w:r>
      <w:r w:rsidR="00AB24EC" w:rsidRPr="00175D6E">
        <w:rPr>
          <w:highlight w:val="green"/>
          <w:vertAlign w:val="subscript"/>
        </w:rPr>
        <w:t>1</w:t>
      </w:r>
      <w:r w:rsidR="00AB24EC" w:rsidRPr="00175D6E">
        <w:rPr>
          <w:highlight w:val="green"/>
        </w:rPr>
        <w:t>(t) was closely linked to… ?</w:t>
      </w:r>
      <w:r w:rsidR="001F75CF">
        <w:rPr>
          <w:highlight w:val="green"/>
        </w:rPr>
        <w:t xml:space="preserve"> </w:t>
      </w:r>
      <w:commentRangeStart w:id="285"/>
      <w:r w:rsidR="001F75CF">
        <w:rPr>
          <w:highlight w:val="green"/>
        </w:rPr>
        <w:t>Wave Power?</w:t>
      </w:r>
      <w:commentRangeEnd w:id="285"/>
      <w:r w:rsidR="00B93BD3">
        <w:rPr>
          <w:rStyle w:val="CommentReference"/>
        </w:rPr>
        <w:commentReference w:id="285"/>
      </w:r>
      <w:r w:rsidR="00AB24EC" w:rsidRPr="00175D6E">
        <w:rPr>
          <w:highlight w:val="green"/>
        </w:rPr>
        <w:t>)</w:t>
      </w:r>
    </w:p>
    <w:p w14:paraId="03C32FD1" w14:textId="18AC7743" w:rsidR="00AB24EC" w:rsidRDefault="00AB24EC" w:rsidP="00AB24EC">
      <w:bookmarkStart w:id="286" w:name="OLE_LINK20"/>
      <w:r>
        <w:t>The second spatial mode of variability</w:t>
      </w:r>
      <w:r w:rsidR="00175D6E">
        <w:t xml:space="preserve"> (~20%)</w:t>
      </w:r>
      <w:r>
        <w:t>, e</w:t>
      </w:r>
      <w:r>
        <w:rPr>
          <w:vertAlign w:val="subscript"/>
        </w:rPr>
        <w:t>2</w:t>
      </w:r>
      <w:r>
        <w:t>(x), showed maximum magnitude of opposite sign at either end of the beach, and a zone of stability between about 400 and 800 m along the beach. Therefore, e</w:t>
      </w:r>
      <w:r>
        <w:rPr>
          <w:vertAlign w:val="subscript"/>
        </w:rPr>
        <w:t>2</w:t>
      </w:r>
      <w:r>
        <w:t xml:space="preserve">(x) is describing beach rotation, where one end of the beach accretes, while the other </w:t>
      </w:r>
      <w:del w:id="287" w:author="Guilherme Vieira da Silva" w:date="2022-10-13T14:24:00Z">
        <w:r w:rsidDel="006C7619">
          <w:delText>accretes</w:delText>
        </w:r>
      </w:del>
      <w:ins w:id="288" w:author="Guilherme Vieira da Silva" w:date="2022-10-13T14:24:00Z">
        <w:r w:rsidR="006C7619">
          <w:t>erodes</w:t>
        </w:r>
      </w:ins>
      <w:r>
        <w:t>, with a transition zone in the centre of the embayment</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xml:space="preserve">. A similar spatial eigenfunction was found by </w:t>
      </w:r>
      <w:r w:rsidRPr="0065117E">
        <w:rPr>
          <w:highlight w:val="yellow"/>
        </w:rPr>
        <w:t>Harley et al. (2011)</w:t>
      </w:r>
      <w:r>
        <w:t xml:space="preserve"> for a well-known rotating pocket beach</w:t>
      </w:r>
      <w:del w:id="289" w:author="Amir Etemad Shahidi" w:date="2022-10-13T10:49:00Z">
        <w:r w:rsidDel="00384B3B">
          <w:delText xml:space="preserve">, </w:delText>
        </w:r>
      </w:del>
      <w:ins w:id="290" w:author="Amir Etemad Shahidi" w:date="2022-10-13T10:49:00Z">
        <w:r w:rsidR="00384B3B">
          <w:t xml:space="preserve"> (</w:t>
        </w:r>
      </w:ins>
      <w:proofErr w:type="spellStart"/>
      <w:r>
        <w:t>Narrabean</w:t>
      </w:r>
      <w:proofErr w:type="spellEnd"/>
      <w:r>
        <w:t>-Collaroy, on the east coast of Australia</w:t>
      </w:r>
      <w:ins w:id="291" w:author="Amir Etemad Shahidi" w:date="2022-10-13T10:49:00Z">
        <w:r w:rsidR="00384B3B">
          <w:t>)</w:t>
        </w:r>
      </w:ins>
      <w:r>
        <w:t xml:space="preserve">. The corresponding temporal mode of variability, </w:t>
      </w:r>
      <w:r w:rsidRPr="00384B3B">
        <w:rPr>
          <w:i/>
          <w:iCs/>
          <w:rPrChange w:id="292" w:author="Amir Etemad Shahidi" w:date="2022-10-13T10:49:00Z">
            <w:rPr/>
          </w:rPrChange>
        </w:rPr>
        <w:t>c</w:t>
      </w:r>
      <w:r w:rsidRPr="00384B3B">
        <w:rPr>
          <w:i/>
          <w:iCs/>
          <w:vertAlign w:val="subscript"/>
          <w:rPrChange w:id="293" w:author="Amir Etemad Shahidi" w:date="2022-10-13T10:49:00Z">
            <w:rPr>
              <w:vertAlign w:val="subscript"/>
            </w:rPr>
          </w:rPrChange>
        </w:rPr>
        <w:t>2</w:t>
      </w:r>
      <w:r w:rsidRPr="00384B3B">
        <w:rPr>
          <w:i/>
          <w:iCs/>
          <w:rPrChange w:id="294" w:author="Amir Etemad Shahidi" w:date="2022-10-13T10:49:00Z">
            <w:rPr/>
          </w:rPrChange>
        </w:rPr>
        <w:t>(t),</w:t>
      </w:r>
      <w:r>
        <w:t xml:space="preserve"> was highly seasonal in nature</w:t>
      </w:r>
      <w:r w:rsidR="008C1367">
        <w:t xml:space="preserve"> (see </w:t>
      </w:r>
      <w:r w:rsidR="008C1367">
        <w:fldChar w:fldCharType="begin"/>
      </w:r>
      <w:r w:rsidR="008C1367">
        <w:instrText xml:space="preserve"> REF _Ref116126646 \h </w:instrText>
      </w:r>
      <w:r w:rsidR="008C1367">
        <w:fldChar w:fldCharType="separate"/>
      </w:r>
      <w:r w:rsidR="008C1367">
        <w:t xml:space="preserve">Fig. </w:t>
      </w:r>
      <w:r w:rsidR="008C1367">
        <w:rPr>
          <w:noProof/>
        </w:rPr>
        <w:t>6</w:t>
      </w:r>
      <w:r w:rsidR="008C1367">
        <w:fldChar w:fldCharType="end"/>
      </w:r>
      <w:r w:rsidR="008C1367">
        <w:t>)</w:t>
      </w:r>
      <w:r>
        <w:t>, with the mean of c</w:t>
      </w:r>
      <w:r>
        <w:rPr>
          <w:vertAlign w:val="subscript"/>
        </w:rPr>
        <w:t>2</w:t>
      </w:r>
      <w:r>
        <w:t xml:space="preserve">(t) flipping in sign around April and October/November. This mode of variability describes </w:t>
      </w:r>
      <w:ins w:id="295" w:author="Guilherme Vieira da Silva" w:date="2022-10-13T14:25:00Z">
        <w:r w:rsidR="006E57AA">
          <w:t xml:space="preserve">well </w:t>
        </w:r>
      </w:ins>
      <w:r>
        <w:t>the initial findings of a highly seasonal beach shape</w:t>
      </w:r>
      <w:del w:id="296" w:author="Guilherme Vieira da Silva" w:date="2022-10-13T14:25:00Z">
        <w:r w:rsidDel="006E57AA">
          <w:delText xml:space="preserve"> well</w:delText>
        </w:r>
      </w:del>
      <w:r>
        <w:t>.</w:t>
      </w:r>
    </w:p>
    <w:bookmarkEnd w:id="286"/>
    <w:p w14:paraId="60C5B819" w14:textId="134C5524" w:rsidR="00175D6E" w:rsidRDefault="00175D6E" w:rsidP="00AB24EC">
      <w:r>
        <w:t>(</w:t>
      </w:r>
      <w:r w:rsidRPr="00175D6E">
        <w:rPr>
          <w:highlight w:val="green"/>
        </w:rPr>
        <w:t>check correlation between SAM and c_2(t) in winter and summer separately</w:t>
      </w:r>
      <w:r>
        <w:t>)</w:t>
      </w:r>
    </w:p>
    <w:p w14:paraId="72B4F548" w14:textId="4230F51D" w:rsidR="0065117E" w:rsidRDefault="0065117E" w:rsidP="00AB24EC">
      <w:bookmarkStart w:id="297" w:name="OLE_LINK21"/>
      <w:r>
        <w:t>The Southern Annular Mode (SAM) had a direct effect on the shoreline position at Grassy Beach. A stronger negative correlation (Pearson r = -0.4378, p-value &lt; 0.001) between RSP at either end of the beach was shown for years when winter SAM Index (SAMI) values where, on average, positive</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t xml:space="preserve">. </w:t>
      </w:r>
      <w:r w:rsidR="004A5077">
        <w:t>For comparison, when SAMI was negative (on average), the Pearson correlation coefficient (r) value was -0.1959</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rsidR="004A5077">
        <w:t xml:space="preserve">. </w:t>
      </w:r>
      <w:r>
        <w:t>T</w:t>
      </w:r>
      <w:r w:rsidR="00301B51">
        <w:t xml:space="preserve">his result </w:t>
      </w:r>
      <w:r>
        <w:t xml:space="preserve">is likely </w:t>
      </w:r>
      <w:r w:rsidR="00301B51">
        <w:t xml:space="preserve">to be linked to </w:t>
      </w:r>
      <w:r>
        <w:t xml:space="preserve">more powerful </w:t>
      </w:r>
      <w:proofErr w:type="spellStart"/>
      <w:r>
        <w:t>southwesterly</w:t>
      </w:r>
      <w:proofErr w:type="spellEnd"/>
      <w:r>
        <w:t xml:space="preserve"> waves </w:t>
      </w:r>
      <w:r w:rsidR="00301B51">
        <w:t>during the positive phase of SAM in winter</w:t>
      </w:r>
      <w:r>
        <w:t xml:space="preserve"> (</w:t>
      </w:r>
      <w:r w:rsidRPr="0065117E">
        <w:rPr>
          <w:highlight w:val="yellow"/>
        </w:rPr>
        <w:t>REF: Liu</w:t>
      </w:r>
      <w:r w:rsidR="00FE2FAD">
        <w:rPr>
          <w:highlight w:val="yellow"/>
        </w:rPr>
        <w:t>, Hemer</w:t>
      </w:r>
      <w:r>
        <w:t xml:space="preserve">), leading to more erosion at the eastern end of Grassy Beach. This is an important result for </w:t>
      </w:r>
      <w:r w:rsidR="003F4FF9">
        <w:t>predicting</w:t>
      </w:r>
      <w:r>
        <w:t xml:space="preserve"> beach morphodynamics, with </w:t>
      </w:r>
      <w:r w:rsidR="003F4FF9">
        <w:t xml:space="preserve">climate models predicting </w:t>
      </w:r>
      <w:r>
        <w:t xml:space="preserve">SAM </w:t>
      </w:r>
      <w:r w:rsidR="003F4FF9">
        <w:t xml:space="preserve">further into the future than numerical weather prediction models predict wave parameters. Hence, linking SAM directly to shoreline position will allow for better predictions of future shoreline positions. Future research could aim to test </w:t>
      </w:r>
      <w:r w:rsidR="004A5077">
        <w:t>these findings against</w:t>
      </w:r>
      <w:r w:rsidR="003F4FF9">
        <w:t xml:space="preserve"> other southern-facing, sandy </w:t>
      </w:r>
      <w:proofErr w:type="spellStart"/>
      <w:r w:rsidR="003F4FF9">
        <w:t>embayments</w:t>
      </w:r>
      <w:proofErr w:type="spellEnd"/>
      <w:r w:rsidR="003F4FF9">
        <w:t xml:space="preserve"> </w:t>
      </w:r>
      <w:r w:rsidR="00CD42A3">
        <w:t>exposed to Southern Ocean swells</w:t>
      </w:r>
      <w:r w:rsidR="003F4FF9">
        <w:t xml:space="preserve">. </w:t>
      </w:r>
      <w:r w:rsidR="00CD42A3">
        <w:t xml:space="preserve">A positive trend in SAMI values associated with climate change () may mean that this observed seasonal beach rotation signal may tend to increase in magnitude in the future. </w:t>
      </w:r>
    </w:p>
    <w:bookmarkEnd w:id="297"/>
    <w:p w14:paraId="726AFC66" w14:textId="2F572A51" w:rsidR="00175D6E" w:rsidRDefault="0065117E" w:rsidP="00AB24EC">
      <w:r>
        <w:t>(</w:t>
      </w:r>
      <w:r w:rsidRPr="003F4FF9">
        <w:rPr>
          <w:highlight w:val="green"/>
        </w:rPr>
        <w:t>link SAMI to c_t1 and c_t2 for each season, summer and winter</w:t>
      </w:r>
      <w:r w:rsidR="003F4FF9" w:rsidRPr="003F4FF9">
        <w:rPr>
          <w:highlight w:val="green"/>
        </w:rPr>
        <w:t>?</w:t>
      </w:r>
      <w:r w:rsidRPr="003F4FF9">
        <w:rPr>
          <w:highlight w:val="green"/>
        </w:rPr>
        <w:t>).</w:t>
      </w:r>
    </w:p>
    <w:p w14:paraId="2298EA2B" w14:textId="07CCBE84" w:rsidR="00301B51" w:rsidRDefault="00E76772" w:rsidP="00490A70">
      <w:bookmarkStart w:id="298" w:name="OLE_LINK22"/>
      <w:r>
        <w:lastRenderedPageBreak/>
        <w:t xml:space="preserve">This research has implications for </w:t>
      </w:r>
      <w:del w:id="299" w:author="Amir Etemad Shahidi" w:date="2022-10-13T10:52:00Z">
        <w:r w:rsidDel="00384B3B">
          <w:delText>coastal engineering</w:delText>
        </w:r>
      </w:del>
      <w:ins w:id="300" w:author="Amir Etemad Shahidi" w:date="2022-10-13T10:52:00Z">
        <w:r w:rsidR="00384B3B">
          <w:t xml:space="preserve">other </w:t>
        </w:r>
      </w:ins>
      <w:r>
        <w:t xml:space="preserve"> </w:t>
      </w:r>
      <w:ins w:id="301" w:author="Amir Etemad Shahidi" w:date="2022-10-13T10:53:00Z">
        <w:r w:rsidR="00384B3B">
          <w:t xml:space="preserve">coastal </w:t>
        </w:r>
      </w:ins>
      <w:r>
        <w:t xml:space="preserve">projects, such as wave energy </w:t>
      </w:r>
      <w:ins w:id="302" w:author="Amir Etemad Shahidi" w:date="2022-10-13T10:53:00Z">
        <w:r w:rsidR="00384B3B">
          <w:t xml:space="preserve">farm </w:t>
        </w:r>
      </w:ins>
      <w:r>
        <w:t xml:space="preserve">developments. </w:t>
      </w:r>
      <w:r w:rsidR="00301B51">
        <w:t xml:space="preserve">Understanding natural shoreline variability is critical to site selection for </w:t>
      </w:r>
      <w:r w:rsidR="00490A70">
        <w:t xml:space="preserve">nearshore </w:t>
      </w:r>
      <w:r w:rsidR="00301B51">
        <w:t xml:space="preserve">wave energy developments. In particular,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w:t>
      </w:r>
      <w:r w:rsidR="00490A70">
        <w:t xml:space="preserve">and </w:t>
      </w:r>
      <w:r w:rsidR="008C1367">
        <w:t xml:space="preserve">the </w:t>
      </w:r>
      <w:r w:rsidR="0067366C">
        <w:t>2</w:t>
      </w:r>
      <w:r w:rsidR="0067366C" w:rsidRPr="0067366C">
        <w:rPr>
          <w:vertAlign w:val="superscript"/>
        </w:rPr>
        <w:t>nd</w:t>
      </w:r>
      <w:r w:rsidR="0067366C">
        <w:t xml:space="preserve"> </w:t>
      </w:r>
      <w:r w:rsidR="008C1367">
        <w:t xml:space="preserve">spatial </w:t>
      </w:r>
      <w:r w:rsidR="00301B51">
        <w:t xml:space="preserve">EOF </w:t>
      </w:r>
      <w:r w:rsidR="0067366C">
        <w:t xml:space="preserve">(see </w:t>
      </w:r>
      <w:r w:rsidR="0067366C">
        <w:fldChar w:fldCharType="begin"/>
      </w:r>
      <w:r w:rsidR="0067366C">
        <w:instrText xml:space="preserve"> REF _Ref116126318 \h </w:instrText>
      </w:r>
      <w:r w:rsidR="0067366C">
        <w:fldChar w:fldCharType="separate"/>
      </w:r>
      <w:r w:rsidR="0067366C">
        <w:t xml:space="preserve">Fig. </w:t>
      </w:r>
      <w:r w:rsidR="0067366C">
        <w:rPr>
          <w:noProof/>
        </w:rPr>
        <w:t>5</w:t>
      </w:r>
      <w:r w:rsidR="0067366C">
        <w:fldChar w:fldCharType="end"/>
      </w:r>
      <w:r w:rsidR="0067366C">
        <w:t xml:space="preserve">) </w:t>
      </w:r>
      <w:r w:rsidR="00490A70">
        <w:t xml:space="preserve">illustrate an area of maximum seasonal shoreline variability at either ends of the beach, and a zone of less variability near the centre of the beach. Hence, </w:t>
      </w:r>
      <w:del w:id="303" w:author="Amir Etemad Shahidi" w:date="2022-10-13T10:53:00Z">
        <w:r w:rsidR="00490A70" w:rsidDel="00384B3B">
          <w:delText xml:space="preserve">a wave energy developer may choose </w:delText>
        </w:r>
      </w:del>
      <w:r w:rsidR="00490A70">
        <w:t xml:space="preserve">a site </w:t>
      </w:r>
      <w:commentRangeStart w:id="304"/>
      <w:r w:rsidR="00490A70">
        <w:t xml:space="preserve">away from the ends of the beach </w:t>
      </w:r>
      <w:commentRangeEnd w:id="304"/>
      <w:r w:rsidR="006E57AA">
        <w:rPr>
          <w:rStyle w:val="CommentReference"/>
        </w:rPr>
        <w:commentReference w:id="304"/>
      </w:r>
      <w:ins w:id="305" w:author="Amir Etemad Shahidi" w:date="2022-10-13T10:53:00Z">
        <w:r w:rsidR="00384B3B">
          <w:t>is more suitable</w:t>
        </w:r>
      </w:ins>
      <w:ins w:id="306" w:author="Amir Etemad Shahidi" w:date="2022-10-13T10:54:00Z">
        <w:r w:rsidR="00384B3B">
          <w:t xml:space="preserve"> </w:t>
        </w:r>
      </w:ins>
      <w:r w:rsidR="00490A70">
        <w:t>to ensure this significant movement in shoreline position (and likely nearshore depth) does not interfere with the</w:t>
      </w:r>
      <w:ins w:id="307" w:author="Amir Etemad Shahidi" w:date="2022-10-13T10:54:00Z">
        <w:r w:rsidR="00384B3B">
          <w:t xml:space="preserve"> wave energy</w:t>
        </w:r>
      </w:ins>
      <w:del w:id="308" w:author="Amir Etemad Shahidi" w:date="2022-10-13T10:54:00Z">
        <w:r w:rsidR="00490A70" w:rsidDel="00384B3B">
          <w:delText>ir</w:delText>
        </w:r>
      </w:del>
      <w:r w:rsidR="00490A70">
        <w:t xml:space="preserve"> device, or its efficiency. </w:t>
      </w:r>
      <w:commentRangeStart w:id="309"/>
      <w:r w:rsidR="00490A70">
        <w:t xml:space="preserve">This is an important consideration for future nearshore wave energy developments at sandy </w:t>
      </w:r>
      <w:proofErr w:type="spellStart"/>
      <w:r w:rsidR="00490A70">
        <w:t>embayments</w:t>
      </w:r>
      <w:proofErr w:type="spellEnd"/>
      <w:r w:rsidR="00490A70">
        <w:t xml:space="preserve"> where beach rotation may be occurring</w:t>
      </w:r>
      <w:commentRangeEnd w:id="309"/>
      <w:r w:rsidR="00384B3B">
        <w:rPr>
          <w:rStyle w:val="CommentReference"/>
        </w:rPr>
        <w:commentReference w:id="309"/>
      </w:r>
      <w:r w:rsidR="00490A70">
        <w:t>.</w:t>
      </w:r>
      <w:r w:rsidR="00163E2B">
        <w:t xml:space="preserve"> </w:t>
      </w:r>
      <w:r w:rsidR="00490A70">
        <w:t>Similarly, t</w:t>
      </w:r>
      <w:r w:rsidR="00301B51" w:rsidRPr="00301B51">
        <w:t xml:space="preserve">he strong seasonal signal will need to be considered in future coastal impact assessments of </w:t>
      </w:r>
      <w:r w:rsidR="00490A70">
        <w:t xml:space="preserve">nearshore </w:t>
      </w:r>
      <w:r w:rsidR="00301B51" w:rsidRPr="00301B51">
        <w:t>wave energy developments</w:t>
      </w:r>
      <w:r w:rsidR="00490A70">
        <w:t xml:space="preserve">. For example, coastal </w:t>
      </w:r>
      <w:r w:rsidR="00301B51" w:rsidRPr="00301B51">
        <w:t xml:space="preserve">monitoring </w:t>
      </w:r>
      <w:r w:rsidR="00490A70">
        <w:t xml:space="preserve">programs for these devices will </w:t>
      </w:r>
      <w:r w:rsidR="00301B51" w:rsidRPr="00301B51">
        <w:t xml:space="preserve">require </w:t>
      </w:r>
      <w:r w:rsidR="00490A70">
        <w:t>regular (sub-seasonal) beach surveys to capture the impact of any seasonal change.</w:t>
      </w:r>
      <w:r w:rsidR="00301B51" w:rsidRPr="00301B51">
        <w:t xml:space="preserve"> </w:t>
      </w:r>
      <w:r w:rsidR="00490A70">
        <w:t xml:space="preserve">In particular at Grassy Beach, a summer beach survey should not be directly compared to a winter survey to assess the impact of a nearshore wave energy converter. </w:t>
      </w:r>
      <w:r w:rsidR="00301B51" w:rsidRPr="00301B51">
        <w:t xml:space="preserve">This is </w:t>
      </w:r>
      <w:r w:rsidR="00490A70">
        <w:t xml:space="preserve">a simple but </w:t>
      </w:r>
      <w:r w:rsidR="00301B51" w:rsidRPr="00301B51">
        <w:t xml:space="preserve">important finding for </w:t>
      </w:r>
      <w:r w:rsidR="00490A70">
        <w:t xml:space="preserve">future </w:t>
      </w:r>
      <w:r w:rsidR="00301B51" w:rsidRPr="00301B51">
        <w:t>coastal impact studies</w:t>
      </w:r>
      <w:r w:rsidR="00163E2B">
        <w:t xml:space="preserve"> with Grassy Harbour a current nearshore wave energy converter testing location.</w:t>
      </w:r>
    </w:p>
    <w:bookmarkEnd w:id="298"/>
    <w:p w14:paraId="3DFF41D0" w14:textId="5E2427DA" w:rsidR="00301B51" w:rsidRDefault="0067366C" w:rsidP="00AB24EC">
      <w:r>
        <w:t>… TBC…</w:t>
      </w:r>
    </w:p>
    <w:sectPr w:rsidR="00301B51">
      <w:footerReference w:type="default" r:id="rId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uilherme Vieira da Silva" w:date="2022-10-13T13:38:00Z" w:initials="GVdS">
    <w:p w14:paraId="11044F21" w14:textId="77777777" w:rsidR="0070789D" w:rsidRDefault="0070789D" w:rsidP="00D64535">
      <w:pPr>
        <w:pStyle w:val="CommentText"/>
        <w:jc w:val="left"/>
      </w:pPr>
      <w:r>
        <w:rPr>
          <w:rStyle w:val="CommentReference"/>
        </w:rPr>
        <w:annotationRef/>
      </w:r>
      <w:r>
        <w:t>Measure of ?</w:t>
      </w:r>
    </w:p>
  </w:comment>
  <w:comment w:id="2" w:author="Guilherme Vieira da Silva" w:date="2022-10-13T13:39:00Z" w:initials="GVdS">
    <w:p w14:paraId="7DC17898" w14:textId="77777777" w:rsidR="0070789D" w:rsidRDefault="0070789D">
      <w:pPr>
        <w:pStyle w:val="CommentText"/>
        <w:jc w:val="left"/>
      </w:pPr>
      <w:r>
        <w:rPr>
          <w:rStyle w:val="CommentReference"/>
        </w:rPr>
        <w:annotationRef/>
      </w:r>
      <w:r>
        <w:t xml:space="preserve">Farris and List 2007 also talk about this -  </w:t>
      </w:r>
      <w:r>
        <w:rPr>
          <w:color w:val="242021"/>
        </w:rPr>
        <w:t xml:space="preserve">FARRIS, A.S. and LIST, J.H., 2007. Shoreline change as a proxy for subaerial beach volume change. </w:t>
      </w:r>
      <w:r>
        <w:rPr>
          <w:i/>
          <w:iCs/>
          <w:color w:val="242021"/>
        </w:rPr>
        <w:t>Journal of Coastal</w:t>
      </w:r>
    </w:p>
    <w:p w14:paraId="12C675F0" w14:textId="77777777" w:rsidR="0070789D" w:rsidRDefault="0070789D" w:rsidP="007E197C">
      <w:pPr>
        <w:pStyle w:val="CommentText"/>
        <w:jc w:val="left"/>
      </w:pPr>
      <w:r>
        <w:rPr>
          <w:i/>
          <w:iCs/>
          <w:color w:val="242021"/>
        </w:rPr>
        <w:t xml:space="preserve">Research, </w:t>
      </w:r>
      <w:r>
        <w:rPr>
          <w:color w:val="242021"/>
        </w:rPr>
        <w:t>23(3), 740–748. West Palm Beach (Florida), ISSN 0749-0208</w:t>
      </w:r>
    </w:p>
  </w:comment>
  <w:comment w:id="3" w:author="Amir Etemad Shahidi" w:date="2022-10-13T09:15:00Z" w:initials="AES">
    <w:p w14:paraId="514699AA" w14:textId="6347AB68" w:rsidR="00895D75" w:rsidRDefault="00895D75">
      <w:pPr>
        <w:pStyle w:val="CommentText"/>
      </w:pPr>
      <w:r>
        <w:rPr>
          <w:rStyle w:val="CommentReference"/>
        </w:rPr>
        <w:annotationRef/>
      </w:r>
      <w:r>
        <w:t>Better to use Endnote for refs so the citation format can be easily changed (if required)</w:t>
      </w:r>
    </w:p>
  </w:comment>
  <w:comment w:id="10" w:author="Guilherme Vieira da Silva" w:date="2022-10-13T13:41:00Z" w:initials="GVdS">
    <w:p w14:paraId="4A87F50E" w14:textId="77777777" w:rsidR="0070789D" w:rsidRDefault="0070789D" w:rsidP="00C05D98">
      <w:pPr>
        <w:pStyle w:val="CommentText"/>
        <w:jc w:val="left"/>
      </w:pPr>
      <w:r>
        <w:rPr>
          <w:rStyle w:val="CommentReference"/>
        </w:rPr>
        <w:annotationRef/>
      </w:r>
      <w:r>
        <w:t>Support your claims with the relevant literature</w:t>
      </w:r>
    </w:p>
  </w:comment>
  <w:comment w:id="13" w:author="Guilherme Vieira da Silva" w:date="2022-10-13T13:44:00Z" w:initials="GVdS">
    <w:p w14:paraId="0AE3222B" w14:textId="77777777" w:rsidR="0070789D" w:rsidRDefault="0070789D" w:rsidP="00D80102">
      <w:pPr>
        <w:pStyle w:val="CommentText"/>
        <w:jc w:val="left"/>
      </w:pPr>
      <w:r>
        <w:rPr>
          <w:rStyle w:val="CommentReference"/>
        </w:rPr>
        <w:annotationRef/>
      </w:r>
      <w:r>
        <w:t xml:space="preserve">Here you can refer to Thom's paper on coastal compartments - </w:t>
      </w:r>
      <w:hyperlink r:id="rId1" w:history="1">
        <w:r w:rsidRPr="00D80102">
          <w:rPr>
            <w:rStyle w:val="Hyperlink"/>
          </w:rPr>
          <w:t>National sediment compartment framework for Australian coastal management - ScienceDirect</w:t>
        </w:r>
      </w:hyperlink>
      <w:r>
        <w:t xml:space="preserve"> </w:t>
      </w:r>
    </w:p>
  </w:comment>
  <w:comment w:id="22" w:author="James Thompson" w:date="2022-10-11T07:29:00Z" w:initials="JT">
    <w:p w14:paraId="2308556D" w14:textId="62DDA5C7" w:rsidR="006C0076" w:rsidRDefault="006C0076" w:rsidP="006666CA">
      <w:pPr>
        <w:pStyle w:val="CommentText"/>
        <w:jc w:val="left"/>
      </w:pPr>
      <w:r>
        <w:rPr>
          <w:rStyle w:val="CommentReference"/>
        </w:rPr>
        <w:annotationRef/>
      </w:r>
      <w:r>
        <w:t>Improve wording</w:t>
      </w:r>
    </w:p>
  </w:comment>
  <w:comment w:id="26" w:author="Guilherme Vieira da Silva" w:date="2022-10-13T13:46:00Z" w:initials="GVdS">
    <w:p w14:paraId="6B83F06B" w14:textId="77777777" w:rsidR="0070789D" w:rsidRDefault="0070789D">
      <w:pPr>
        <w:pStyle w:val="CommentText"/>
        <w:jc w:val="left"/>
      </w:pPr>
      <w:r>
        <w:rPr>
          <w:rStyle w:val="CommentReference"/>
        </w:rPr>
        <w:annotationRef/>
      </w:r>
      <w:r>
        <w:t xml:space="preserve">I think you need a better link between his paragraph and the previous one. </w:t>
      </w:r>
    </w:p>
    <w:p w14:paraId="7A4F1390" w14:textId="77777777" w:rsidR="0070789D" w:rsidRDefault="0070789D" w:rsidP="003019B4">
      <w:pPr>
        <w:pStyle w:val="CommentText"/>
        <w:jc w:val="left"/>
      </w:pPr>
      <w:r>
        <w:t>Try to end the previous with something to "call" this paragraph</w:t>
      </w:r>
    </w:p>
  </w:comment>
  <w:comment w:id="31" w:author="Guilherme Vieira da Silva" w:date="2022-10-13T13:47:00Z" w:initials="GVdS">
    <w:p w14:paraId="5C136DC0" w14:textId="77777777" w:rsidR="0070789D" w:rsidRDefault="0070789D" w:rsidP="002178DA">
      <w:pPr>
        <w:pStyle w:val="CommentText"/>
        <w:jc w:val="left"/>
      </w:pPr>
      <w:r>
        <w:rPr>
          <w:rStyle w:val="CommentReference"/>
        </w:rPr>
        <w:annotationRef/>
      </w:r>
      <w:r>
        <w:t>References. When you say well known it feels like you know people talk about it but didn`t bother finding a reference.</w:t>
      </w:r>
    </w:p>
  </w:comment>
  <w:comment w:id="56" w:author="Amir Etemad Shahidi" w:date="2022-10-13T09:39:00Z" w:initials="AES">
    <w:p w14:paraId="6479E039" w14:textId="5CABF2FA" w:rsidR="00F3266D" w:rsidRDefault="00F3266D">
      <w:pPr>
        <w:pStyle w:val="CommentText"/>
      </w:pPr>
      <w:r>
        <w:rPr>
          <w:rStyle w:val="CommentReference"/>
        </w:rPr>
        <w:annotationRef/>
      </w:r>
      <w:r>
        <w:t>Need to talk about the aim of the study, why this area,WEC impact</w:t>
      </w:r>
    </w:p>
  </w:comment>
  <w:comment w:id="61" w:author="Amir Etemad Shahidi" w:date="2022-10-13T09:41:00Z" w:initials="AES">
    <w:p w14:paraId="056FB1E1" w14:textId="70D880BA" w:rsidR="00F3266D" w:rsidRDefault="00F3266D">
      <w:pPr>
        <w:pStyle w:val="CommentText"/>
      </w:pPr>
      <w:r>
        <w:rPr>
          <w:rStyle w:val="CommentReference"/>
        </w:rPr>
        <w:annotationRef/>
      </w:r>
      <w:r>
        <w:t>PCA or EOF</w:t>
      </w:r>
    </w:p>
  </w:comment>
  <w:comment w:id="57" w:author="Guilherme Vieira da Silva" w:date="2022-10-13T13:58:00Z" w:initials="GVdS">
    <w:p w14:paraId="7CE3F216" w14:textId="77777777" w:rsidR="00137880" w:rsidRDefault="00137880">
      <w:pPr>
        <w:pStyle w:val="CommentText"/>
        <w:jc w:val="left"/>
      </w:pPr>
      <w:r>
        <w:rPr>
          <w:rStyle w:val="CommentReference"/>
        </w:rPr>
        <w:annotationRef/>
      </w:r>
      <w:r>
        <w:t xml:space="preserve">This is a bit summary of your methods. </w:t>
      </w:r>
    </w:p>
    <w:p w14:paraId="3BB92C2E" w14:textId="77777777" w:rsidR="00137880" w:rsidRDefault="00137880" w:rsidP="005542CE">
      <w:pPr>
        <w:pStyle w:val="CommentText"/>
        <w:jc w:val="left"/>
      </w:pPr>
      <w:r>
        <w:t>I prefer to move this to the appropriate part and focus on the aim of your paper</w:t>
      </w:r>
    </w:p>
  </w:comment>
  <w:comment w:id="82" w:author="Nick Cartwright" w:date="2022-10-19T10:03:00Z" w:initials="NC">
    <w:p w14:paraId="25843744" w14:textId="063DF9BD" w:rsidR="00F2213B" w:rsidRDefault="00F2213B">
      <w:pPr>
        <w:pStyle w:val="CommentText"/>
      </w:pPr>
      <w:r>
        <w:rPr>
          <w:rStyle w:val="CommentReference"/>
        </w:rPr>
        <w:annotationRef/>
      </w:r>
      <w:r>
        <w:t>Add hindcast node location for ref (and to (a) if near enough)</w:t>
      </w:r>
    </w:p>
  </w:comment>
  <w:comment w:id="73" w:author="Amir Etemad Shahidi" w:date="2022-10-13T09:45:00Z" w:initials="AES">
    <w:p w14:paraId="6D7EC7C1" w14:textId="3EDA314B" w:rsidR="00F3266D" w:rsidRPr="00F3266D" w:rsidRDefault="00F3266D">
      <w:pPr>
        <w:pStyle w:val="CommentText"/>
        <w:rPr>
          <w:i/>
          <w:iCs/>
        </w:rPr>
      </w:pPr>
      <w:r>
        <w:rPr>
          <w:rStyle w:val="CommentReference"/>
        </w:rPr>
        <w:annotationRef/>
      </w:r>
      <w:r>
        <w:t>Better to use the font (size, type) used in the text</w:t>
      </w:r>
    </w:p>
  </w:comment>
  <w:comment w:id="90" w:author="Guilherme Vieira da Silva" w:date="2022-10-13T14:00:00Z" w:initials="GVdS">
    <w:p w14:paraId="1CDA966C" w14:textId="77777777" w:rsidR="00137880" w:rsidRDefault="00137880" w:rsidP="00124523">
      <w:pPr>
        <w:pStyle w:val="CommentText"/>
        <w:jc w:val="left"/>
      </w:pPr>
      <w:r>
        <w:rPr>
          <w:rStyle w:val="CommentReference"/>
        </w:rPr>
        <w:annotationRef/>
      </w:r>
      <w:r>
        <w:t>Did all these authors say the same thing? Or each one talked about one characteristic? If so, link the reference to what they said.</w:t>
      </w:r>
    </w:p>
  </w:comment>
  <w:comment w:id="103" w:author="Amir Etemad Shahidi" w:date="2022-10-13T09:55:00Z" w:initials="AES">
    <w:p w14:paraId="0A62076C" w14:textId="2CF8156C" w:rsidR="001734CE" w:rsidRDefault="001734CE">
      <w:pPr>
        <w:pStyle w:val="CommentText"/>
      </w:pPr>
      <w:r>
        <w:rPr>
          <w:rStyle w:val="CommentReference"/>
        </w:rPr>
        <w:annotationRef/>
      </w:r>
      <w:r>
        <w:t>Better verb?</w:t>
      </w:r>
    </w:p>
  </w:comment>
  <w:comment w:id="97" w:author="Amir Etemad Shahidi" w:date="2022-10-13T09:52:00Z" w:initials="AES">
    <w:p w14:paraId="5836E2E8" w14:textId="2AC53694" w:rsidR="001734CE" w:rsidRDefault="001734CE">
      <w:pPr>
        <w:pStyle w:val="CommentText"/>
      </w:pPr>
      <w:r>
        <w:rPr>
          <w:rStyle w:val="CommentReference"/>
        </w:rPr>
        <w:annotationRef/>
      </w:r>
      <w:r>
        <w:t xml:space="preserve">This should be </w:t>
      </w:r>
      <w:r w:rsidR="002E76D9">
        <w:t>in the</w:t>
      </w:r>
      <w:r>
        <w:t xml:space="preserve"> intro</w:t>
      </w:r>
    </w:p>
  </w:comment>
  <w:comment w:id="105" w:author="Guilherme Vieira da Silva" w:date="2022-10-13T14:06:00Z" w:initials="GVdS">
    <w:p w14:paraId="0C1023DF" w14:textId="77777777" w:rsidR="00913A02" w:rsidRDefault="00913A02" w:rsidP="007D6382">
      <w:pPr>
        <w:pStyle w:val="CommentText"/>
        <w:jc w:val="left"/>
      </w:pPr>
      <w:r>
        <w:rPr>
          <w:rStyle w:val="CommentReference"/>
        </w:rPr>
        <w:annotationRef/>
      </w:r>
      <w:r>
        <w:t>This is repeated below. I suggest introducing the methods saying you split it into X parts that are described in detail below.</w:t>
      </w:r>
    </w:p>
  </w:comment>
  <w:comment w:id="125" w:author="Guilherme Vieira da Silva" w:date="2022-10-13T14:08:00Z" w:initials="GVdS">
    <w:p w14:paraId="3C34AF97" w14:textId="77777777" w:rsidR="00913A02" w:rsidRDefault="00913A02">
      <w:pPr>
        <w:pStyle w:val="CommentText"/>
        <w:jc w:val="left"/>
      </w:pPr>
      <w:r>
        <w:rPr>
          <w:rStyle w:val="CommentReference"/>
        </w:rPr>
        <w:annotationRef/>
      </w:r>
      <w:r>
        <w:t>Same number of individual days? If not, say how many days this represents.</w:t>
      </w:r>
    </w:p>
    <w:p w14:paraId="562DCF34" w14:textId="77777777" w:rsidR="00913A02" w:rsidRDefault="00913A02" w:rsidP="001C69AF">
      <w:pPr>
        <w:pStyle w:val="CommentText"/>
        <w:jc w:val="left"/>
      </w:pPr>
      <w:r>
        <w:t>Number of days is more relevant than number of images.</w:t>
      </w:r>
    </w:p>
  </w:comment>
  <w:comment w:id="126" w:author="Guilherme Vieira da Silva" w:date="2022-10-13T14:10:00Z" w:initials="GVdS">
    <w:p w14:paraId="4634CF6D" w14:textId="77777777" w:rsidR="00913A02" w:rsidRDefault="00913A02" w:rsidP="003C2138">
      <w:pPr>
        <w:pStyle w:val="CommentText"/>
        <w:jc w:val="left"/>
      </w:pPr>
      <w:r>
        <w:rPr>
          <w:rStyle w:val="CommentReference"/>
        </w:rPr>
        <w:annotationRef/>
      </w:r>
      <w:r>
        <w:t>How did you deal with this?</w:t>
      </w:r>
    </w:p>
  </w:comment>
  <w:comment w:id="138" w:author="Guilherme Vieira da Silva" w:date="2022-10-13T14:11:00Z" w:initials="GVdS">
    <w:p w14:paraId="5D40C1CB" w14:textId="77777777" w:rsidR="00913A02" w:rsidRDefault="00913A02" w:rsidP="00646E88">
      <w:pPr>
        <w:pStyle w:val="CommentText"/>
        <w:jc w:val="left"/>
      </w:pPr>
      <w:r>
        <w:rPr>
          <w:rStyle w:val="CommentReference"/>
        </w:rPr>
        <w:annotationRef/>
      </w:r>
      <w:r>
        <w:t>Not sure if I`d use a figure to show this. maybe move to supplementary material?</w:t>
      </w:r>
    </w:p>
  </w:comment>
  <w:comment w:id="142" w:author="Nick Cartwright" w:date="2022-10-19T09:52:00Z" w:initials="NC">
    <w:p w14:paraId="6677F43C" w14:textId="77777777" w:rsidR="00C50701" w:rsidRDefault="00C50701">
      <w:pPr>
        <w:pStyle w:val="CommentText"/>
      </w:pPr>
      <w:r>
        <w:rPr>
          <w:rStyle w:val="CommentReference"/>
        </w:rPr>
        <w:annotationRef/>
      </w:r>
      <w:r>
        <w:t xml:space="preserve">Explain, data used, </w:t>
      </w:r>
    </w:p>
    <w:p w14:paraId="43D479E6" w14:textId="77777777" w:rsidR="00C50701" w:rsidRDefault="00C50701">
      <w:pPr>
        <w:pStyle w:val="CommentText"/>
      </w:pPr>
    </w:p>
    <w:p w14:paraId="44EDAD34" w14:textId="32F2C578" w:rsidR="00C50701" w:rsidRDefault="00C50701">
      <w:pPr>
        <w:pStyle w:val="CommentText"/>
      </w:pPr>
      <w:r>
        <w:t>Also comment/acknowledge the limitation of neglecting the influence of wave setup and runup</w:t>
      </w:r>
    </w:p>
  </w:comment>
  <w:comment w:id="147" w:author="Guilherme Vieira da Silva" w:date="2022-10-13T14:14:00Z" w:initials="GVdS">
    <w:p w14:paraId="17E4B884" w14:textId="77777777" w:rsidR="00913A02" w:rsidRDefault="00913A02" w:rsidP="007F1B84">
      <w:pPr>
        <w:pStyle w:val="CommentText"/>
        <w:jc w:val="left"/>
      </w:pPr>
      <w:r>
        <w:rPr>
          <w:rStyle w:val="CommentReference"/>
        </w:rPr>
        <w:annotationRef/>
      </w:r>
      <w:r>
        <w:t>check</w:t>
      </w:r>
    </w:p>
  </w:comment>
  <w:comment w:id="153" w:author="Guilherme Vieira da Silva" w:date="2022-10-13T14:13:00Z" w:initials="GVdS">
    <w:p w14:paraId="7B7639F8" w14:textId="3F0550F5" w:rsidR="00913A02" w:rsidRDefault="00913A02" w:rsidP="00565E2E">
      <w:pPr>
        <w:pStyle w:val="CommentText"/>
        <w:jc w:val="left"/>
      </w:pPr>
      <w:r>
        <w:rPr>
          <w:rStyle w:val="CommentReference"/>
        </w:rPr>
        <w:annotationRef/>
      </w:r>
      <w:r>
        <w:t>I think you already said that</w:t>
      </w:r>
    </w:p>
  </w:comment>
  <w:comment w:id="157" w:author="Amir Etemad Shahidi" w:date="2022-10-13T10:12:00Z" w:initials="AES">
    <w:p w14:paraId="3F04DF78" w14:textId="2FC4E6BC" w:rsidR="002A28B0" w:rsidRDefault="002A28B0">
      <w:pPr>
        <w:pStyle w:val="CommentText"/>
      </w:pPr>
      <w:r>
        <w:rPr>
          <w:rStyle w:val="CommentReference"/>
        </w:rPr>
        <w:annotationRef/>
      </w:r>
      <w:r>
        <w:t>Ref?</w:t>
      </w:r>
    </w:p>
  </w:comment>
  <w:comment w:id="160" w:author="Nick Cartwright" w:date="2022-10-19T09:23:00Z" w:initials="NC">
    <w:p w14:paraId="0D6924E1" w14:textId="4EF525A1" w:rsidR="00BE2C24" w:rsidRDefault="00BE2C24">
      <w:pPr>
        <w:pStyle w:val="CommentText"/>
      </w:pPr>
      <w:r>
        <w:rPr>
          <w:rStyle w:val="CommentReference"/>
        </w:rPr>
        <w:annotationRef/>
      </w:r>
      <w:r>
        <w:t>Add to site map</w:t>
      </w:r>
    </w:p>
  </w:comment>
  <w:comment w:id="171" w:author="Nick Cartwright" w:date="2022-10-19T09:24:00Z" w:initials="NC">
    <w:p w14:paraId="24DABE86" w14:textId="0ED59589" w:rsidR="00BE2C24" w:rsidRDefault="00BE2C24">
      <w:pPr>
        <w:pStyle w:val="CommentText"/>
      </w:pPr>
      <w:r>
        <w:rPr>
          <w:rStyle w:val="CommentReference"/>
        </w:rPr>
        <w:annotationRef/>
      </w:r>
      <w:r>
        <w:t>quantify</w:t>
      </w:r>
    </w:p>
  </w:comment>
  <w:comment w:id="172" w:author="Nick Cartwright" w:date="2022-10-19T09:24:00Z" w:initials="NC">
    <w:p w14:paraId="32D65C9F" w14:textId="49204B30" w:rsidR="00BE2C24" w:rsidRDefault="00BE2C24">
      <w:pPr>
        <w:pStyle w:val="CommentText"/>
      </w:pPr>
      <w:r>
        <w:rPr>
          <w:rStyle w:val="CommentReference"/>
        </w:rPr>
        <w:annotationRef/>
      </w:r>
      <w:proofErr w:type="gramStart"/>
      <w:r>
        <w:t>e.g.</w:t>
      </w:r>
      <w:proofErr w:type="gramEnd"/>
      <w:r>
        <w:t xml:space="preserve"> refs</w:t>
      </w:r>
    </w:p>
  </w:comment>
  <w:comment w:id="175" w:author="Nick Cartwright" w:date="2022-10-19T09:25:00Z" w:initials="NC">
    <w:p w14:paraId="76F14AA6" w14:textId="6EA89151" w:rsidR="00BE2C24" w:rsidRDefault="00BE2C24">
      <w:pPr>
        <w:pStyle w:val="CommentText"/>
      </w:pPr>
      <w:r>
        <w:rPr>
          <w:rStyle w:val="CommentReference"/>
        </w:rPr>
        <w:annotationRef/>
      </w:r>
      <w:r>
        <w:t>RSLP?</w:t>
      </w:r>
    </w:p>
  </w:comment>
  <w:comment w:id="183" w:author="Nick Cartwright" w:date="2022-10-19T09:28:00Z" w:initials="NC">
    <w:p w14:paraId="1ED29C99" w14:textId="619FA72E" w:rsidR="00BE2C24" w:rsidRDefault="00BE2C24">
      <w:pPr>
        <w:pStyle w:val="CommentText"/>
      </w:pPr>
      <w:r>
        <w:rPr>
          <w:rStyle w:val="CommentReference"/>
        </w:rPr>
        <w:annotationRef/>
      </w:r>
      <w:r>
        <w:t>Is the method sensitive to any variability in the time interval magnitude?</w:t>
      </w:r>
    </w:p>
  </w:comment>
  <w:comment w:id="186" w:author="Nick Cartwright" w:date="2022-10-19T09:29:00Z" w:initials="NC">
    <w:p w14:paraId="7CD03F0D" w14:textId="0C3B5F7F" w:rsidR="00BE2C24" w:rsidRDefault="00BE2C24">
      <w:pPr>
        <w:pStyle w:val="CommentText"/>
      </w:pPr>
      <w:r>
        <w:rPr>
          <w:rStyle w:val="CommentReference"/>
        </w:rPr>
        <w:annotationRef/>
      </w:r>
      <w:r>
        <w:t>Explain or refer to where this is explained</w:t>
      </w:r>
    </w:p>
  </w:comment>
  <w:comment w:id="188" w:author="Amir Etemad Shahidi" w:date="2022-10-13T10:17:00Z" w:initials="AES">
    <w:p w14:paraId="33BFF6CF" w14:textId="12692632" w:rsidR="002A28B0" w:rsidRDefault="002A28B0">
      <w:pPr>
        <w:pStyle w:val="CommentText"/>
      </w:pPr>
      <w:r>
        <w:rPr>
          <w:rStyle w:val="CommentReference"/>
        </w:rPr>
        <w:annotationRef/>
      </w:r>
      <w:r>
        <w:t>Need eq. no</w:t>
      </w:r>
    </w:p>
  </w:comment>
  <w:comment w:id="193" w:author="Nick Cartwright" w:date="2022-10-19T09:41:00Z" w:initials="NC">
    <w:p w14:paraId="25352ACF" w14:textId="52EE3276" w:rsidR="00EC45BD" w:rsidRDefault="00EC45BD">
      <w:pPr>
        <w:pStyle w:val="CommentText"/>
      </w:pPr>
      <w:r>
        <w:rPr>
          <w:rStyle w:val="CommentReference"/>
        </w:rPr>
        <w:annotationRef/>
      </w:r>
      <w:proofErr w:type="spellStart"/>
      <w:r>
        <w:t>Eg</w:t>
      </w:r>
      <w:proofErr w:type="spellEnd"/>
      <w:r>
        <w:t xml:space="preserve"> refs</w:t>
      </w:r>
    </w:p>
  </w:comment>
  <w:comment w:id="209" w:author="Amir Etemad Shahidi" w:date="2022-10-13T10:24:00Z" w:initials="AES">
    <w:p w14:paraId="417AE9F1" w14:textId="77777777" w:rsidR="002E76D9" w:rsidRDefault="002E76D9">
      <w:pPr>
        <w:pStyle w:val="CommentText"/>
      </w:pPr>
      <w:r>
        <w:rPr>
          <w:rStyle w:val="CommentReference"/>
        </w:rPr>
        <w:annotationRef/>
      </w:r>
      <w:r>
        <w:t>Need to discuss more about the fig</w:t>
      </w:r>
    </w:p>
    <w:p w14:paraId="103FFD1D" w14:textId="65ABD59C" w:rsidR="002E76D9" w:rsidRDefault="002E76D9">
      <w:pPr>
        <w:pStyle w:val="CommentText"/>
      </w:pPr>
      <w:r>
        <w:t>Fig after the relevant text</w:t>
      </w:r>
    </w:p>
  </w:comment>
  <w:comment w:id="216" w:author="Nick Cartwright" w:date="2022-10-19T10:01:00Z" w:initials="NC">
    <w:p w14:paraId="1726F48E" w14:textId="3EE65629" w:rsidR="00F2213B" w:rsidRDefault="00F2213B">
      <w:pPr>
        <w:pStyle w:val="CommentText"/>
      </w:pPr>
      <w:r>
        <w:rPr>
          <w:rStyle w:val="CommentReference"/>
        </w:rPr>
        <w:annotationRef/>
      </w:r>
      <w:r>
        <w:t>Add E and W notations to the axis itself</w:t>
      </w:r>
    </w:p>
  </w:comment>
  <w:comment w:id="244" w:author="Nick Cartwright" w:date="2022-10-19T10:00:00Z" w:initials="NC">
    <w:p w14:paraId="7414BAA4" w14:textId="77777777" w:rsidR="00C50701" w:rsidRDefault="00C50701">
      <w:pPr>
        <w:pStyle w:val="CommentText"/>
      </w:pPr>
      <w:r>
        <w:rPr>
          <w:rStyle w:val="CommentReference"/>
        </w:rPr>
        <w:annotationRef/>
      </w:r>
      <w:r>
        <w:t>“</w:t>
      </w:r>
      <w:proofErr w:type="gramStart"/>
      <w:r>
        <w:t>movement</w:t>
      </w:r>
      <w:proofErr w:type="gramEnd"/>
      <w:r>
        <w:t xml:space="preserve"> of the shoreline” </w:t>
      </w:r>
    </w:p>
    <w:p w14:paraId="414CD1A6" w14:textId="77777777" w:rsidR="00C50701" w:rsidRDefault="00C50701">
      <w:pPr>
        <w:pStyle w:val="CommentText"/>
      </w:pPr>
    </w:p>
    <w:p w14:paraId="08899520" w14:textId="2DD3FA59" w:rsidR="00C50701" w:rsidRDefault="00F2213B">
      <w:pPr>
        <w:pStyle w:val="CommentText"/>
      </w:pPr>
      <w:r>
        <w:t>“</w:t>
      </w:r>
      <w:proofErr w:type="gramStart"/>
      <w:r w:rsidR="00E62A25">
        <w:t>cross</w:t>
      </w:r>
      <w:proofErr w:type="gramEnd"/>
      <w:r w:rsidR="00E62A25">
        <w:t>-shore t</w:t>
      </w:r>
      <w:r w:rsidR="00C50701">
        <w:t>ransport</w:t>
      </w:r>
      <w:r>
        <w:t>”</w:t>
      </w:r>
      <w:r w:rsidR="00C50701">
        <w:t xml:space="preserve"> suggests sand movement but the SL movement </w:t>
      </w:r>
      <w:r>
        <w:t xml:space="preserve">could be due to any combination of longshore or </w:t>
      </w:r>
      <w:proofErr w:type="spellStart"/>
      <w:r>
        <w:t>crossshore</w:t>
      </w:r>
      <w:proofErr w:type="spellEnd"/>
      <w:r>
        <w:t xml:space="preserve"> transport</w:t>
      </w:r>
    </w:p>
  </w:comment>
  <w:comment w:id="267" w:author="Nick Cartwright" w:date="2022-10-19T10:30:00Z" w:initials="NC">
    <w:p w14:paraId="3837F925" w14:textId="735963DC" w:rsidR="00E62A25" w:rsidRDefault="00E62A25">
      <w:pPr>
        <w:pStyle w:val="CommentText"/>
      </w:pPr>
      <w:r>
        <w:rPr>
          <w:rStyle w:val="CommentReference"/>
        </w:rPr>
        <w:annotationRef/>
      </w:r>
      <w:r>
        <w:t xml:space="preserve">Just the individual transects at each </w:t>
      </w:r>
      <w:proofErr w:type="gramStart"/>
      <w:r>
        <w:t>end?</w:t>
      </w:r>
      <w:proofErr w:type="gramEnd"/>
      <w:r>
        <w:t xml:space="preserve"> We previously spoke about averaging over the last X transects at each end to see if some of the scatter may be reduced. Have you looked at that?</w:t>
      </w:r>
    </w:p>
  </w:comment>
  <w:comment w:id="268" w:author="Amir Etemad Shahidi" w:date="2022-10-13T10:33:00Z" w:initials="AES">
    <w:p w14:paraId="374EAC01" w14:textId="3733C41C" w:rsidR="002B1874" w:rsidRDefault="002B1874">
      <w:pPr>
        <w:pStyle w:val="CommentText"/>
      </w:pPr>
      <w:r>
        <w:rPr>
          <w:rStyle w:val="CommentReference"/>
        </w:rPr>
        <w:annotationRef/>
      </w:r>
      <w:r>
        <w:t>Caption too long, can be moved to the text and be discussed</w:t>
      </w:r>
    </w:p>
  </w:comment>
  <w:comment w:id="269" w:author="Amir Etemad Shahidi" w:date="2022-10-13T10:44:00Z" w:initials="AES">
    <w:p w14:paraId="0EF63412" w14:textId="49634CC9" w:rsidR="004966F2" w:rsidRDefault="004966F2">
      <w:pPr>
        <w:pStyle w:val="CommentText"/>
      </w:pPr>
      <w:r>
        <w:rPr>
          <w:rStyle w:val="CommentReference"/>
        </w:rPr>
        <w:annotationRef/>
      </w:r>
      <w:r>
        <w:t>You may merge results and discussions</w:t>
      </w:r>
    </w:p>
  </w:comment>
  <w:comment w:id="270" w:author="Guilherme Vieira da Silva" w:date="2022-10-13T14:21:00Z" w:initials="GVdS">
    <w:p w14:paraId="673FED04" w14:textId="77777777" w:rsidR="006C7619" w:rsidRDefault="006C7619" w:rsidP="001C301D">
      <w:pPr>
        <w:pStyle w:val="CommentText"/>
        <w:jc w:val="left"/>
      </w:pPr>
      <w:r>
        <w:rPr>
          <w:rStyle w:val="CommentReference"/>
        </w:rPr>
        <w:annotationRef/>
      </w:r>
      <w:r>
        <w:t>Check the journal you are going for before merging it.</w:t>
      </w:r>
    </w:p>
  </w:comment>
  <w:comment w:id="273" w:author="Guilherme Vieira da Silva" w:date="2022-10-13T14:23:00Z" w:initials="GVdS">
    <w:p w14:paraId="22F5A648" w14:textId="77777777" w:rsidR="006C7619" w:rsidRDefault="006C7619" w:rsidP="00CF553B">
      <w:pPr>
        <w:pStyle w:val="CommentText"/>
        <w:jc w:val="left"/>
      </w:pPr>
      <w:r>
        <w:rPr>
          <w:rStyle w:val="CommentReference"/>
        </w:rPr>
        <w:annotationRef/>
      </w:r>
      <w:r>
        <w:t>I think this could be a good figure to have. Perhaps on the supplementary material</w:t>
      </w:r>
    </w:p>
  </w:comment>
  <w:comment w:id="274" w:author="Nick Cartwright" w:date="2022-10-19T10:34:00Z" w:initials="NC">
    <w:p w14:paraId="6A546423" w14:textId="77777777" w:rsidR="00E62A25" w:rsidRDefault="00E62A25">
      <w:pPr>
        <w:pStyle w:val="CommentText"/>
      </w:pPr>
      <w:r>
        <w:rPr>
          <w:rStyle w:val="CommentReference"/>
        </w:rPr>
        <w:annotationRef/>
      </w:r>
      <w:r>
        <w:t>Prob don’t need to look at the swell partitions to do this. I would anticipate that during storms the peak energy and direction will largely be the swell energy.</w:t>
      </w:r>
    </w:p>
    <w:p w14:paraId="07134CFC" w14:textId="77777777" w:rsidR="00E62A25" w:rsidRDefault="00E62A25">
      <w:pPr>
        <w:pStyle w:val="CommentText"/>
      </w:pPr>
    </w:p>
    <w:p w14:paraId="708E01FC" w14:textId="1A9692CF" w:rsidR="00E62A25" w:rsidRDefault="00E62A25">
      <w:pPr>
        <w:pStyle w:val="CommentText"/>
      </w:pPr>
      <w:r>
        <w:t>What about running a very simple SWAM model forced by the summer mean wave condition to examine the wave field variability within the bay?</w:t>
      </w:r>
    </w:p>
  </w:comment>
  <w:comment w:id="275" w:author="Nick Cartwright" w:date="2022-10-19T10:39:00Z" w:initials="NC">
    <w:p w14:paraId="6C17A33D" w14:textId="77777777" w:rsidR="00B93BD3" w:rsidRDefault="00B93BD3">
      <w:pPr>
        <w:pStyle w:val="CommentText"/>
      </w:pPr>
      <w:r>
        <w:rPr>
          <w:rStyle w:val="CommentReference"/>
        </w:rPr>
        <w:annotationRef/>
      </w:r>
      <w:r>
        <w:t>Or SW events driving transport towards the east?</w:t>
      </w:r>
    </w:p>
    <w:p w14:paraId="472D87CD" w14:textId="0EC636B7" w:rsidR="00B93BD3" w:rsidRDefault="00B93BD3">
      <w:pPr>
        <w:pStyle w:val="CommentText"/>
      </w:pPr>
      <w:r>
        <w:t xml:space="preserve">Or rip cell circulation in the W corner? </w:t>
      </w:r>
    </w:p>
  </w:comment>
  <w:comment w:id="282" w:author="Nick Cartwright" w:date="2022-10-19T10:36:00Z" w:initials="NC">
    <w:p w14:paraId="06D58462" w14:textId="77777777" w:rsidR="00E62A25" w:rsidRDefault="00E62A25">
      <w:pPr>
        <w:pStyle w:val="CommentText"/>
      </w:pPr>
      <w:r>
        <w:rPr>
          <w:rStyle w:val="CommentReference"/>
        </w:rPr>
        <w:annotationRef/>
      </w:r>
      <w:r>
        <w:t xml:space="preserve">See earlier comment. I don’t think we can say this with the evidence we have. All the EOF is showing us is the direction of shoreline movement, it doesn’t have any information regarding the sediment transport direction. </w:t>
      </w:r>
    </w:p>
    <w:p w14:paraId="7F7FFAF0" w14:textId="77777777" w:rsidR="00E62A25" w:rsidRDefault="00E62A25">
      <w:pPr>
        <w:pStyle w:val="CommentText"/>
      </w:pPr>
    </w:p>
    <w:p w14:paraId="1D8AC42D" w14:textId="118131CF" w:rsidR="00E62A25" w:rsidRDefault="00E62A25">
      <w:pPr>
        <w:pStyle w:val="CommentText"/>
      </w:pPr>
      <w:r>
        <w:t>A more accurate terminology would be “… describes shoreline movement occurring …”</w:t>
      </w:r>
    </w:p>
  </w:comment>
  <w:comment w:id="285" w:author="Nick Cartwright" w:date="2022-10-19T10:42:00Z" w:initials="NC">
    <w:p w14:paraId="652DC1A0" w14:textId="56F95B0D" w:rsidR="00B93BD3" w:rsidRDefault="00B93BD3">
      <w:pPr>
        <w:pStyle w:val="CommentText"/>
      </w:pPr>
      <w:r>
        <w:rPr>
          <w:rStyle w:val="CommentReference"/>
        </w:rPr>
        <w:annotationRef/>
      </w:r>
      <w:r>
        <w:t xml:space="preserve">Look at magnitude and components of </w:t>
      </w:r>
      <w:proofErr w:type="spellStart"/>
      <w:r>
        <w:t>cge</w:t>
      </w:r>
      <w:proofErr w:type="spellEnd"/>
      <w:r>
        <w:t xml:space="preserve"> (data download will be finished soon …) </w:t>
      </w:r>
    </w:p>
  </w:comment>
  <w:comment w:id="304" w:author="Guilherme Vieira da Silva" w:date="2022-10-13T14:29:00Z" w:initials="GVdS">
    <w:p w14:paraId="0FB3CFD9" w14:textId="77777777" w:rsidR="006E57AA" w:rsidRDefault="006E57AA">
      <w:pPr>
        <w:pStyle w:val="CommentText"/>
        <w:jc w:val="left"/>
      </w:pPr>
      <w:r>
        <w:rPr>
          <w:rStyle w:val="CommentReference"/>
        </w:rPr>
        <w:annotationRef/>
      </w:r>
      <w:r>
        <w:t xml:space="preserve">Closer </w:t>
      </w:r>
      <w:proofErr w:type="spellStart"/>
      <w:r>
        <w:t>t</w:t>
      </w:r>
      <w:proofErr w:type="spellEnd"/>
      <w:r>
        <w:t xml:space="preserve"> the pivot point of beach rotation.</w:t>
      </w:r>
    </w:p>
    <w:p w14:paraId="00398157" w14:textId="77777777" w:rsidR="006E57AA" w:rsidRDefault="006E57AA">
      <w:pPr>
        <w:pStyle w:val="CommentText"/>
        <w:jc w:val="left"/>
      </w:pPr>
    </w:p>
    <w:p w14:paraId="7A3DE24A" w14:textId="77777777" w:rsidR="006E57AA" w:rsidRDefault="006E57AA" w:rsidP="00E8533D">
      <w:pPr>
        <w:pStyle w:val="CommentText"/>
        <w:jc w:val="left"/>
      </w:pPr>
      <w:r>
        <w:t>What would then be the implications for beach erosion / coastal protection? Could argue that needs a detailed study.</w:t>
      </w:r>
    </w:p>
  </w:comment>
  <w:comment w:id="309" w:author="Amir Etemad Shahidi" w:date="2022-10-13T10:54:00Z" w:initials="AES">
    <w:p w14:paraId="54B5876C" w14:textId="26F1BCC2" w:rsidR="00384B3B" w:rsidRDefault="00384B3B">
      <w:pPr>
        <w:pStyle w:val="CommentText"/>
      </w:pPr>
      <w:r>
        <w:rPr>
          <w:rStyle w:val="CommentReference"/>
        </w:rPr>
        <w:annotationRef/>
      </w:r>
      <w:r>
        <w:t>Somehow repeated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044F21" w15:done="0"/>
  <w15:commentEx w15:paraId="12C675F0" w15:done="0"/>
  <w15:commentEx w15:paraId="514699AA" w15:done="0"/>
  <w15:commentEx w15:paraId="4A87F50E" w15:done="0"/>
  <w15:commentEx w15:paraId="0AE3222B" w15:done="0"/>
  <w15:commentEx w15:paraId="2308556D" w15:done="0"/>
  <w15:commentEx w15:paraId="7A4F1390" w15:done="0"/>
  <w15:commentEx w15:paraId="5C136DC0" w15:done="0"/>
  <w15:commentEx w15:paraId="6479E039" w15:done="0"/>
  <w15:commentEx w15:paraId="056FB1E1" w15:done="0"/>
  <w15:commentEx w15:paraId="3BB92C2E" w15:done="0"/>
  <w15:commentEx w15:paraId="25843744" w15:done="0"/>
  <w15:commentEx w15:paraId="6D7EC7C1" w15:done="0"/>
  <w15:commentEx w15:paraId="1CDA966C" w15:done="0"/>
  <w15:commentEx w15:paraId="0A62076C" w15:done="0"/>
  <w15:commentEx w15:paraId="5836E2E8" w15:done="0"/>
  <w15:commentEx w15:paraId="0C1023DF" w15:done="0"/>
  <w15:commentEx w15:paraId="562DCF34" w15:done="0"/>
  <w15:commentEx w15:paraId="4634CF6D" w15:done="0"/>
  <w15:commentEx w15:paraId="5D40C1CB" w15:done="0"/>
  <w15:commentEx w15:paraId="44EDAD34" w15:done="0"/>
  <w15:commentEx w15:paraId="17E4B884" w15:done="0"/>
  <w15:commentEx w15:paraId="7B7639F8" w15:done="0"/>
  <w15:commentEx w15:paraId="3F04DF78" w15:done="0"/>
  <w15:commentEx w15:paraId="0D6924E1" w15:done="0"/>
  <w15:commentEx w15:paraId="24DABE86" w15:done="0"/>
  <w15:commentEx w15:paraId="32D65C9F" w15:done="0"/>
  <w15:commentEx w15:paraId="76F14AA6" w15:done="0"/>
  <w15:commentEx w15:paraId="1ED29C99" w15:done="0"/>
  <w15:commentEx w15:paraId="7CD03F0D" w15:done="0"/>
  <w15:commentEx w15:paraId="33BFF6CF" w15:done="0"/>
  <w15:commentEx w15:paraId="25352ACF" w15:done="0"/>
  <w15:commentEx w15:paraId="103FFD1D" w15:done="0"/>
  <w15:commentEx w15:paraId="1726F48E" w15:done="0"/>
  <w15:commentEx w15:paraId="08899520" w15:done="0"/>
  <w15:commentEx w15:paraId="3837F925" w15:done="0"/>
  <w15:commentEx w15:paraId="374EAC01" w15:done="0"/>
  <w15:commentEx w15:paraId="0EF63412" w15:done="0"/>
  <w15:commentEx w15:paraId="673FED04" w15:paraIdParent="0EF63412" w15:done="0"/>
  <w15:commentEx w15:paraId="22F5A648" w15:done="0"/>
  <w15:commentEx w15:paraId="708E01FC" w15:done="0"/>
  <w15:commentEx w15:paraId="472D87CD" w15:done="0"/>
  <w15:commentEx w15:paraId="1D8AC42D" w15:done="0"/>
  <w15:commentEx w15:paraId="652DC1A0" w15:done="0"/>
  <w15:commentEx w15:paraId="7A3DE24A" w15:done="0"/>
  <w15:commentEx w15:paraId="54B587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933E" w16cex:dateUtc="2022-10-13T03:38:00Z"/>
  <w16cex:commentExtensible w16cex:durableId="26F29393" w16cex:dateUtc="2022-10-13T03:39:00Z"/>
  <w16cex:commentExtensible w16cex:durableId="26F255B5" w16cex:dateUtc="2022-10-12T23:15:00Z"/>
  <w16cex:commentExtensible w16cex:durableId="26F293FD" w16cex:dateUtc="2022-10-13T03:41:00Z"/>
  <w16cex:commentExtensible w16cex:durableId="26F294A1" w16cex:dateUtc="2022-10-13T03:44:00Z"/>
  <w16cex:commentExtensible w16cex:durableId="26EF99C5" w16cex:dateUtc="2022-10-10T21:29:00Z"/>
  <w16cex:commentExtensible w16cex:durableId="26F2951D" w16cex:dateUtc="2022-10-13T03:46:00Z"/>
  <w16cex:commentExtensible w16cex:durableId="26F2955F" w16cex:dateUtc="2022-10-13T03:47:00Z"/>
  <w16cex:commentExtensible w16cex:durableId="26F25B6C" w16cex:dateUtc="2022-10-12T23:39:00Z"/>
  <w16cex:commentExtensible w16cex:durableId="26F25BC5" w16cex:dateUtc="2022-10-12T23:41:00Z"/>
  <w16cex:commentExtensible w16cex:durableId="26F297F0" w16cex:dateUtc="2022-10-13T03:58:00Z"/>
  <w16cex:commentExtensible w16cex:durableId="26FA4A01" w16cex:dateUtc="2022-10-19T00:03:00Z"/>
  <w16cex:commentExtensible w16cex:durableId="26F25CB7" w16cex:dateUtc="2022-10-12T23:45:00Z"/>
  <w16cex:commentExtensible w16cex:durableId="26F29886" w16cex:dateUtc="2022-10-13T04:00:00Z"/>
  <w16cex:commentExtensible w16cex:durableId="26F25F1E" w16cex:dateUtc="2022-10-12T23:55:00Z"/>
  <w16cex:commentExtensible w16cex:durableId="26F25E6D" w16cex:dateUtc="2022-10-12T23:52:00Z"/>
  <w16cex:commentExtensible w16cex:durableId="26F299D1" w16cex:dateUtc="2022-10-13T04:06:00Z"/>
  <w16cex:commentExtensible w16cex:durableId="26F29A6D" w16cex:dateUtc="2022-10-13T04:08:00Z"/>
  <w16cex:commentExtensible w16cex:durableId="26F29ABB" w16cex:dateUtc="2022-10-13T04:10:00Z"/>
  <w16cex:commentExtensible w16cex:durableId="26F29AF6" w16cex:dateUtc="2022-10-13T04:11:00Z"/>
  <w16cex:commentExtensible w16cex:durableId="26FA4750" w16cex:dateUtc="2022-10-18T23:52:00Z"/>
  <w16cex:commentExtensible w16cex:durableId="26F29BC1" w16cex:dateUtc="2022-10-13T04:14:00Z"/>
  <w16cex:commentExtensible w16cex:durableId="26F29B7C" w16cex:dateUtc="2022-10-13T04:13:00Z"/>
  <w16cex:commentExtensible w16cex:durableId="26F26312" w16cex:dateUtc="2022-10-13T00:12:00Z"/>
  <w16cex:commentExtensible w16cex:durableId="26FA4075" w16cex:dateUtc="2022-10-18T23:23:00Z"/>
  <w16cex:commentExtensible w16cex:durableId="26FA40B1" w16cex:dateUtc="2022-10-18T23:24:00Z"/>
  <w16cex:commentExtensible w16cex:durableId="26FA40C2" w16cex:dateUtc="2022-10-18T23:24:00Z"/>
  <w16cex:commentExtensible w16cex:durableId="26FA4125" w16cex:dateUtc="2022-10-18T23:25:00Z"/>
  <w16cex:commentExtensible w16cex:durableId="26FA41AD" w16cex:dateUtc="2022-10-18T23:28:00Z"/>
  <w16cex:commentExtensible w16cex:durableId="26FA4202" w16cex:dateUtc="2022-10-18T23:29:00Z"/>
  <w16cex:commentExtensible w16cex:durableId="26F2643B" w16cex:dateUtc="2022-10-13T00:17:00Z"/>
  <w16cex:commentExtensible w16cex:durableId="26FA44B9" w16cex:dateUtc="2022-10-18T23:41:00Z"/>
  <w16cex:commentExtensible w16cex:durableId="26F265E4" w16cex:dateUtc="2022-10-13T00:24:00Z"/>
  <w16cex:commentExtensible w16cex:durableId="26FA4983" w16cex:dateUtc="2022-10-19T00:01:00Z"/>
  <w16cex:commentExtensible w16cex:durableId="26FA4937" w16cex:dateUtc="2022-10-19T00:00:00Z"/>
  <w16cex:commentExtensible w16cex:durableId="26FA5043" w16cex:dateUtc="2022-10-19T00:30:00Z"/>
  <w16cex:commentExtensible w16cex:durableId="26F26814" w16cex:dateUtc="2022-10-13T00:33:00Z"/>
  <w16cex:commentExtensible w16cex:durableId="26F26AA1" w16cex:dateUtc="2022-10-13T00:44:00Z"/>
  <w16cex:commentExtensible w16cex:durableId="26F29D7C" w16cex:dateUtc="2022-10-13T04:21:00Z"/>
  <w16cex:commentExtensible w16cex:durableId="26F29DE2" w16cex:dateUtc="2022-10-13T04:23:00Z"/>
  <w16cex:commentExtensible w16cex:durableId="26FA511F" w16cex:dateUtc="2022-10-19T00:34:00Z"/>
  <w16cex:commentExtensible w16cex:durableId="26FA526A" w16cex:dateUtc="2022-10-19T00:39:00Z"/>
  <w16cex:commentExtensible w16cex:durableId="26FA51B4" w16cex:dateUtc="2022-10-19T00:36:00Z"/>
  <w16cex:commentExtensible w16cex:durableId="26FA5312" w16cex:dateUtc="2022-10-19T00:42:00Z"/>
  <w16cex:commentExtensible w16cex:durableId="26F29F47" w16cex:dateUtc="2022-10-13T04:29:00Z"/>
  <w16cex:commentExtensible w16cex:durableId="26F26CF8" w16cex:dateUtc="2022-10-13T0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044F21" w16cid:durableId="26F2933E"/>
  <w16cid:commentId w16cid:paraId="12C675F0" w16cid:durableId="26F29393"/>
  <w16cid:commentId w16cid:paraId="514699AA" w16cid:durableId="26F255B5"/>
  <w16cid:commentId w16cid:paraId="4A87F50E" w16cid:durableId="26F293FD"/>
  <w16cid:commentId w16cid:paraId="0AE3222B" w16cid:durableId="26F294A1"/>
  <w16cid:commentId w16cid:paraId="2308556D" w16cid:durableId="26EF99C5"/>
  <w16cid:commentId w16cid:paraId="7A4F1390" w16cid:durableId="26F2951D"/>
  <w16cid:commentId w16cid:paraId="5C136DC0" w16cid:durableId="26F2955F"/>
  <w16cid:commentId w16cid:paraId="6479E039" w16cid:durableId="26F25B6C"/>
  <w16cid:commentId w16cid:paraId="056FB1E1" w16cid:durableId="26F25BC5"/>
  <w16cid:commentId w16cid:paraId="3BB92C2E" w16cid:durableId="26F297F0"/>
  <w16cid:commentId w16cid:paraId="25843744" w16cid:durableId="26FA4A01"/>
  <w16cid:commentId w16cid:paraId="6D7EC7C1" w16cid:durableId="26F25CB7"/>
  <w16cid:commentId w16cid:paraId="1CDA966C" w16cid:durableId="26F29886"/>
  <w16cid:commentId w16cid:paraId="0A62076C" w16cid:durableId="26F25F1E"/>
  <w16cid:commentId w16cid:paraId="5836E2E8" w16cid:durableId="26F25E6D"/>
  <w16cid:commentId w16cid:paraId="0C1023DF" w16cid:durableId="26F299D1"/>
  <w16cid:commentId w16cid:paraId="562DCF34" w16cid:durableId="26F29A6D"/>
  <w16cid:commentId w16cid:paraId="4634CF6D" w16cid:durableId="26F29ABB"/>
  <w16cid:commentId w16cid:paraId="5D40C1CB" w16cid:durableId="26F29AF6"/>
  <w16cid:commentId w16cid:paraId="44EDAD34" w16cid:durableId="26FA4750"/>
  <w16cid:commentId w16cid:paraId="17E4B884" w16cid:durableId="26F29BC1"/>
  <w16cid:commentId w16cid:paraId="7B7639F8" w16cid:durableId="26F29B7C"/>
  <w16cid:commentId w16cid:paraId="3F04DF78" w16cid:durableId="26F26312"/>
  <w16cid:commentId w16cid:paraId="0D6924E1" w16cid:durableId="26FA4075"/>
  <w16cid:commentId w16cid:paraId="24DABE86" w16cid:durableId="26FA40B1"/>
  <w16cid:commentId w16cid:paraId="32D65C9F" w16cid:durableId="26FA40C2"/>
  <w16cid:commentId w16cid:paraId="76F14AA6" w16cid:durableId="26FA4125"/>
  <w16cid:commentId w16cid:paraId="1ED29C99" w16cid:durableId="26FA41AD"/>
  <w16cid:commentId w16cid:paraId="7CD03F0D" w16cid:durableId="26FA4202"/>
  <w16cid:commentId w16cid:paraId="33BFF6CF" w16cid:durableId="26F2643B"/>
  <w16cid:commentId w16cid:paraId="25352ACF" w16cid:durableId="26FA44B9"/>
  <w16cid:commentId w16cid:paraId="103FFD1D" w16cid:durableId="26F265E4"/>
  <w16cid:commentId w16cid:paraId="1726F48E" w16cid:durableId="26FA4983"/>
  <w16cid:commentId w16cid:paraId="08899520" w16cid:durableId="26FA4937"/>
  <w16cid:commentId w16cid:paraId="3837F925" w16cid:durableId="26FA5043"/>
  <w16cid:commentId w16cid:paraId="374EAC01" w16cid:durableId="26F26814"/>
  <w16cid:commentId w16cid:paraId="0EF63412" w16cid:durableId="26F26AA1"/>
  <w16cid:commentId w16cid:paraId="673FED04" w16cid:durableId="26F29D7C"/>
  <w16cid:commentId w16cid:paraId="22F5A648" w16cid:durableId="26F29DE2"/>
  <w16cid:commentId w16cid:paraId="708E01FC" w16cid:durableId="26FA511F"/>
  <w16cid:commentId w16cid:paraId="472D87CD" w16cid:durableId="26FA526A"/>
  <w16cid:commentId w16cid:paraId="1D8AC42D" w16cid:durableId="26FA51B4"/>
  <w16cid:commentId w16cid:paraId="652DC1A0" w16cid:durableId="26FA5312"/>
  <w16cid:commentId w16cid:paraId="7A3DE24A" w16cid:durableId="26F29F47"/>
  <w16cid:commentId w16cid:paraId="54B5876C" w16cid:durableId="26F26C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9D58A" w14:textId="77777777" w:rsidR="00D5012B" w:rsidRDefault="00D5012B" w:rsidP="00A3037A">
      <w:pPr>
        <w:spacing w:after="0" w:line="240" w:lineRule="auto"/>
      </w:pPr>
      <w:r>
        <w:separator/>
      </w:r>
    </w:p>
  </w:endnote>
  <w:endnote w:type="continuationSeparator" w:id="0">
    <w:p w14:paraId="598784F9" w14:textId="77777777" w:rsidR="00D5012B" w:rsidRDefault="00D5012B" w:rsidP="00A30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10" w:author="Amir Etemad Shahidi" w:date="2022-10-13T09:27:00Z"/>
  <w:sdt>
    <w:sdtPr>
      <w:id w:val="1826240664"/>
      <w:docPartObj>
        <w:docPartGallery w:val="Page Numbers (Bottom of Page)"/>
        <w:docPartUnique/>
      </w:docPartObj>
    </w:sdtPr>
    <w:sdtEndPr>
      <w:rPr>
        <w:noProof/>
      </w:rPr>
    </w:sdtEndPr>
    <w:sdtContent>
      <w:customXmlInsRangeEnd w:id="310"/>
      <w:p w14:paraId="387F48A9" w14:textId="2EB6D099" w:rsidR="00A3037A" w:rsidRDefault="00A3037A">
        <w:pPr>
          <w:pStyle w:val="Footer"/>
          <w:jc w:val="right"/>
          <w:rPr>
            <w:ins w:id="311" w:author="Amir Etemad Shahidi" w:date="2022-10-13T09:27:00Z"/>
          </w:rPr>
        </w:pPr>
        <w:ins w:id="312" w:author="Amir Etemad Shahidi" w:date="2022-10-13T09:27:00Z">
          <w:r>
            <w:fldChar w:fldCharType="begin"/>
          </w:r>
          <w:r>
            <w:instrText xml:space="preserve"> PAGE   \* MERGEFORMAT </w:instrText>
          </w:r>
          <w:r>
            <w:fldChar w:fldCharType="separate"/>
          </w:r>
          <w:r>
            <w:rPr>
              <w:noProof/>
            </w:rPr>
            <w:t>2</w:t>
          </w:r>
          <w:r>
            <w:rPr>
              <w:noProof/>
            </w:rPr>
            <w:fldChar w:fldCharType="end"/>
          </w:r>
        </w:ins>
      </w:p>
      <w:customXmlInsRangeStart w:id="313" w:author="Amir Etemad Shahidi" w:date="2022-10-13T09:27:00Z"/>
    </w:sdtContent>
  </w:sdt>
  <w:customXmlInsRangeEnd w:id="313"/>
  <w:p w14:paraId="23D4E742" w14:textId="77777777" w:rsidR="00A3037A" w:rsidRDefault="00A30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4F561" w14:textId="77777777" w:rsidR="00D5012B" w:rsidRDefault="00D5012B" w:rsidP="00A3037A">
      <w:pPr>
        <w:spacing w:after="0" w:line="240" w:lineRule="auto"/>
      </w:pPr>
      <w:r>
        <w:separator/>
      </w:r>
    </w:p>
  </w:footnote>
  <w:footnote w:type="continuationSeparator" w:id="0">
    <w:p w14:paraId="7B4196F9" w14:textId="77777777" w:rsidR="00D5012B" w:rsidRDefault="00D5012B" w:rsidP="00A3037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ilherme Vieira da Silva">
    <w15:presenceInfo w15:providerId="Windows Live" w15:userId="b6ec64a23ae67ba0"/>
  </w15:person>
  <w15:person w15:author="Amir Etemad Shahidi">
    <w15:presenceInfo w15:providerId="AD" w15:userId="S::a.etemadshahidi@griffith.edu.au::b635b8b4-d952-4729-8704-c88062c7ab7b"/>
  </w15:person>
  <w15:person w15:author="James Thompson">
    <w15:presenceInfo w15:providerId="AD" w15:userId="S::james.thompson3@griffithuni.edu.au::329f79af-67de-4ee6-93e6-3f07436f7a73"/>
  </w15:person>
  <w15:person w15:author="Nick Cartwright">
    <w15:presenceInfo w15:providerId="AD" w15:userId="S::N.Cartwright@griffith.edu.au::95e3ba6e-bb9e-4202-a1a5-db9415a918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MxMzY2MjUzN7VQ0lEKTi0uzszPAykwqwUAMEVJiywAAAA="/>
  </w:docVars>
  <w:rsids>
    <w:rsidRoot w:val="00584AAB"/>
    <w:rsid w:val="00006673"/>
    <w:rsid w:val="00022229"/>
    <w:rsid w:val="0002360A"/>
    <w:rsid w:val="0002454F"/>
    <w:rsid w:val="00024B61"/>
    <w:rsid w:val="00025A84"/>
    <w:rsid w:val="00030877"/>
    <w:rsid w:val="0003098E"/>
    <w:rsid w:val="00037EA9"/>
    <w:rsid w:val="00041971"/>
    <w:rsid w:val="00045C50"/>
    <w:rsid w:val="0004694B"/>
    <w:rsid w:val="000520F4"/>
    <w:rsid w:val="00065A17"/>
    <w:rsid w:val="00097316"/>
    <w:rsid w:val="000A4A1C"/>
    <w:rsid w:val="000A5444"/>
    <w:rsid w:val="000C3D2E"/>
    <w:rsid w:val="000D00DA"/>
    <w:rsid w:val="000D4A96"/>
    <w:rsid w:val="000D6059"/>
    <w:rsid w:val="000E0E0A"/>
    <w:rsid w:val="000E6D3D"/>
    <w:rsid w:val="001016CD"/>
    <w:rsid w:val="001023BF"/>
    <w:rsid w:val="00102D81"/>
    <w:rsid w:val="00103755"/>
    <w:rsid w:val="0011164B"/>
    <w:rsid w:val="00116D84"/>
    <w:rsid w:val="001177CF"/>
    <w:rsid w:val="001205F6"/>
    <w:rsid w:val="001212E7"/>
    <w:rsid w:val="00133C0A"/>
    <w:rsid w:val="00137880"/>
    <w:rsid w:val="00144E0C"/>
    <w:rsid w:val="00150A73"/>
    <w:rsid w:val="00162BD1"/>
    <w:rsid w:val="00163E2B"/>
    <w:rsid w:val="001734CE"/>
    <w:rsid w:val="00175D6E"/>
    <w:rsid w:val="00184723"/>
    <w:rsid w:val="001A1047"/>
    <w:rsid w:val="001A1DAB"/>
    <w:rsid w:val="001A4BB7"/>
    <w:rsid w:val="001C5BFC"/>
    <w:rsid w:val="001E7FBD"/>
    <w:rsid w:val="001F2EF9"/>
    <w:rsid w:val="001F75CF"/>
    <w:rsid w:val="00206DF4"/>
    <w:rsid w:val="002264D8"/>
    <w:rsid w:val="00227295"/>
    <w:rsid w:val="00230485"/>
    <w:rsid w:val="0023515A"/>
    <w:rsid w:val="0023709A"/>
    <w:rsid w:val="00251F1F"/>
    <w:rsid w:val="002553C2"/>
    <w:rsid w:val="00265BEA"/>
    <w:rsid w:val="00265C45"/>
    <w:rsid w:val="0026669B"/>
    <w:rsid w:val="00267844"/>
    <w:rsid w:val="00286A26"/>
    <w:rsid w:val="002932B2"/>
    <w:rsid w:val="00293FB6"/>
    <w:rsid w:val="00295696"/>
    <w:rsid w:val="002A28B0"/>
    <w:rsid w:val="002A73BD"/>
    <w:rsid w:val="002B1874"/>
    <w:rsid w:val="002C692B"/>
    <w:rsid w:val="002D4386"/>
    <w:rsid w:val="002E76D9"/>
    <w:rsid w:val="002F147D"/>
    <w:rsid w:val="002F5B4A"/>
    <w:rsid w:val="00301B51"/>
    <w:rsid w:val="003104AC"/>
    <w:rsid w:val="003270C4"/>
    <w:rsid w:val="003315C8"/>
    <w:rsid w:val="00353549"/>
    <w:rsid w:val="00354237"/>
    <w:rsid w:val="00363541"/>
    <w:rsid w:val="003825EA"/>
    <w:rsid w:val="00382B8F"/>
    <w:rsid w:val="00383615"/>
    <w:rsid w:val="00384B3B"/>
    <w:rsid w:val="0039571D"/>
    <w:rsid w:val="003A0F00"/>
    <w:rsid w:val="003C0285"/>
    <w:rsid w:val="003C03F5"/>
    <w:rsid w:val="003C5A1F"/>
    <w:rsid w:val="003D3F20"/>
    <w:rsid w:val="003D4EE9"/>
    <w:rsid w:val="003D7106"/>
    <w:rsid w:val="003E016B"/>
    <w:rsid w:val="003E3FF8"/>
    <w:rsid w:val="003E5C71"/>
    <w:rsid w:val="003F4992"/>
    <w:rsid w:val="003F4FF9"/>
    <w:rsid w:val="003F597E"/>
    <w:rsid w:val="0040533C"/>
    <w:rsid w:val="00406956"/>
    <w:rsid w:val="00414F36"/>
    <w:rsid w:val="00427473"/>
    <w:rsid w:val="0043757C"/>
    <w:rsid w:val="00442DA1"/>
    <w:rsid w:val="00447806"/>
    <w:rsid w:val="004557BA"/>
    <w:rsid w:val="00460F9C"/>
    <w:rsid w:val="004625AF"/>
    <w:rsid w:val="00470D0C"/>
    <w:rsid w:val="004873C4"/>
    <w:rsid w:val="00490A70"/>
    <w:rsid w:val="004966F2"/>
    <w:rsid w:val="004A0751"/>
    <w:rsid w:val="004A5077"/>
    <w:rsid w:val="004A7D63"/>
    <w:rsid w:val="004C24BB"/>
    <w:rsid w:val="004C6BDD"/>
    <w:rsid w:val="004C772D"/>
    <w:rsid w:val="004D1D71"/>
    <w:rsid w:val="004D7C9A"/>
    <w:rsid w:val="004E3BDE"/>
    <w:rsid w:val="004F0A6B"/>
    <w:rsid w:val="004F0E3A"/>
    <w:rsid w:val="004F7959"/>
    <w:rsid w:val="005028EA"/>
    <w:rsid w:val="00506F24"/>
    <w:rsid w:val="005205C0"/>
    <w:rsid w:val="00541DB2"/>
    <w:rsid w:val="005440F2"/>
    <w:rsid w:val="0054474C"/>
    <w:rsid w:val="005726F5"/>
    <w:rsid w:val="00584AAB"/>
    <w:rsid w:val="00585176"/>
    <w:rsid w:val="00596F4B"/>
    <w:rsid w:val="005A461C"/>
    <w:rsid w:val="005B4214"/>
    <w:rsid w:val="005B67F8"/>
    <w:rsid w:val="005D5733"/>
    <w:rsid w:val="005E1653"/>
    <w:rsid w:val="005F1018"/>
    <w:rsid w:val="00616194"/>
    <w:rsid w:val="006241A7"/>
    <w:rsid w:val="00625E01"/>
    <w:rsid w:val="0065117E"/>
    <w:rsid w:val="00652A72"/>
    <w:rsid w:val="006618CC"/>
    <w:rsid w:val="006653D2"/>
    <w:rsid w:val="006663EC"/>
    <w:rsid w:val="0067366C"/>
    <w:rsid w:val="00676297"/>
    <w:rsid w:val="00692CEA"/>
    <w:rsid w:val="006B2A99"/>
    <w:rsid w:val="006B555D"/>
    <w:rsid w:val="006C0076"/>
    <w:rsid w:val="006C4784"/>
    <w:rsid w:val="006C7619"/>
    <w:rsid w:val="006D12CF"/>
    <w:rsid w:val="006D3647"/>
    <w:rsid w:val="006D44DE"/>
    <w:rsid w:val="006E02D2"/>
    <w:rsid w:val="006E476A"/>
    <w:rsid w:val="006E4C5C"/>
    <w:rsid w:val="006E57AA"/>
    <w:rsid w:val="006F065D"/>
    <w:rsid w:val="00700751"/>
    <w:rsid w:val="00704137"/>
    <w:rsid w:val="0070789D"/>
    <w:rsid w:val="00707E49"/>
    <w:rsid w:val="00710D70"/>
    <w:rsid w:val="00711297"/>
    <w:rsid w:val="007179F8"/>
    <w:rsid w:val="007338A7"/>
    <w:rsid w:val="007557C2"/>
    <w:rsid w:val="00767BC5"/>
    <w:rsid w:val="00771315"/>
    <w:rsid w:val="00783E10"/>
    <w:rsid w:val="00793400"/>
    <w:rsid w:val="007A070F"/>
    <w:rsid w:val="007A5C05"/>
    <w:rsid w:val="007A5EFC"/>
    <w:rsid w:val="007A7781"/>
    <w:rsid w:val="007B2A55"/>
    <w:rsid w:val="007D16A1"/>
    <w:rsid w:val="007D2066"/>
    <w:rsid w:val="007D6E5B"/>
    <w:rsid w:val="007E7995"/>
    <w:rsid w:val="007F28B5"/>
    <w:rsid w:val="007F5F77"/>
    <w:rsid w:val="00801DAB"/>
    <w:rsid w:val="008043E3"/>
    <w:rsid w:val="00820A25"/>
    <w:rsid w:val="008239A6"/>
    <w:rsid w:val="0082612A"/>
    <w:rsid w:val="00855DC6"/>
    <w:rsid w:val="00863E71"/>
    <w:rsid w:val="008672E5"/>
    <w:rsid w:val="0087144F"/>
    <w:rsid w:val="00871DDB"/>
    <w:rsid w:val="00877E99"/>
    <w:rsid w:val="008819D7"/>
    <w:rsid w:val="00884FE0"/>
    <w:rsid w:val="00886A26"/>
    <w:rsid w:val="0088719E"/>
    <w:rsid w:val="00895D75"/>
    <w:rsid w:val="008A4EAE"/>
    <w:rsid w:val="008B49B5"/>
    <w:rsid w:val="008B5A3E"/>
    <w:rsid w:val="008B6630"/>
    <w:rsid w:val="008B784B"/>
    <w:rsid w:val="008C1367"/>
    <w:rsid w:val="008C4EE2"/>
    <w:rsid w:val="008C60EA"/>
    <w:rsid w:val="008D339B"/>
    <w:rsid w:val="008D3DBB"/>
    <w:rsid w:val="008E1E85"/>
    <w:rsid w:val="008F6D26"/>
    <w:rsid w:val="00900F8A"/>
    <w:rsid w:val="00905534"/>
    <w:rsid w:val="00913A02"/>
    <w:rsid w:val="0091740A"/>
    <w:rsid w:val="00923B05"/>
    <w:rsid w:val="009269CC"/>
    <w:rsid w:val="00936F59"/>
    <w:rsid w:val="00944514"/>
    <w:rsid w:val="0094720C"/>
    <w:rsid w:val="009512BC"/>
    <w:rsid w:val="00952889"/>
    <w:rsid w:val="00954725"/>
    <w:rsid w:val="009610E1"/>
    <w:rsid w:val="00961345"/>
    <w:rsid w:val="009707D0"/>
    <w:rsid w:val="00982722"/>
    <w:rsid w:val="00982FB5"/>
    <w:rsid w:val="00990677"/>
    <w:rsid w:val="0099414B"/>
    <w:rsid w:val="00995F2F"/>
    <w:rsid w:val="009A3929"/>
    <w:rsid w:val="009B0F4E"/>
    <w:rsid w:val="009B763F"/>
    <w:rsid w:val="009D62C8"/>
    <w:rsid w:val="009D7449"/>
    <w:rsid w:val="009E6C9F"/>
    <w:rsid w:val="00A06C44"/>
    <w:rsid w:val="00A11EFF"/>
    <w:rsid w:val="00A11F95"/>
    <w:rsid w:val="00A20685"/>
    <w:rsid w:val="00A206F8"/>
    <w:rsid w:val="00A25633"/>
    <w:rsid w:val="00A27D3C"/>
    <w:rsid w:val="00A3037A"/>
    <w:rsid w:val="00A31EFA"/>
    <w:rsid w:val="00A41B0D"/>
    <w:rsid w:val="00A456C1"/>
    <w:rsid w:val="00A52D15"/>
    <w:rsid w:val="00A55A2E"/>
    <w:rsid w:val="00A55B94"/>
    <w:rsid w:val="00A61B7A"/>
    <w:rsid w:val="00A66CC9"/>
    <w:rsid w:val="00A73FA1"/>
    <w:rsid w:val="00A805AF"/>
    <w:rsid w:val="00A806DB"/>
    <w:rsid w:val="00A904AD"/>
    <w:rsid w:val="00A9170A"/>
    <w:rsid w:val="00A94BDE"/>
    <w:rsid w:val="00AA0658"/>
    <w:rsid w:val="00AB24EC"/>
    <w:rsid w:val="00AB66C7"/>
    <w:rsid w:val="00AC4A68"/>
    <w:rsid w:val="00AD5DD5"/>
    <w:rsid w:val="00B07360"/>
    <w:rsid w:val="00B22ECE"/>
    <w:rsid w:val="00B534CD"/>
    <w:rsid w:val="00B62CA3"/>
    <w:rsid w:val="00B6338F"/>
    <w:rsid w:val="00B64425"/>
    <w:rsid w:val="00B73658"/>
    <w:rsid w:val="00B77EE0"/>
    <w:rsid w:val="00B84B2A"/>
    <w:rsid w:val="00B84C3E"/>
    <w:rsid w:val="00B90E1D"/>
    <w:rsid w:val="00B93BD3"/>
    <w:rsid w:val="00B94F89"/>
    <w:rsid w:val="00BA0234"/>
    <w:rsid w:val="00BA35D5"/>
    <w:rsid w:val="00BD5CC5"/>
    <w:rsid w:val="00BE2C24"/>
    <w:rsid w:val="00BE3899"/>
    <w:rsid w:val="00BF4409"/>
    <w:rsid w:val="00C05AC7"/>
    <w:rsid w:val="00C277B4"/>
    <w:rsid w:val="00C34028"/>
    <w:rsid w:val="00C34D4D"/>
    <w:rsid w:val="00C50701"/>
    <w:rsid w:val="00C54A6D"/>
    <w:rsid w:val="00C579CC"/>
    <w:rsid w:val="00C61B80"/>
    <w:rsid w:val="00C663C8"/>
    <w:rsid w:val="00C819FC"/>
    <w:rsid w:val="00C84D3E"/>
    <w:rsid w:val="00CB3453"/>
    <w:rsid w:val="00CC759E"/>
    <w:rsid w:val="00CD42A3"/>
    <w:rsid w:val="00CE2B85"/>
    <w:rsid w:val="00CE44C5"/>
    <w:rsid w:val="00CE5DB9"/>
    <w:rsid w:val="00CF3F0E"/>
    <w:rsid w:val="00CF71B8"/>
    <w:rsid w:val="00D13A02"/>
    <w:rsid w:val="00D34320"/>
    <w:rsid w:val="00D47946"/>
    <w:rsid w:val="00D5012B"/>
    <w:rsid w:val="00D52BF0"/>
    <w:rsid w:val="00D60A6A"/>
    <w:rsid w:val="00D61937"/>
    <w:rsid w:val="00D77137"/>
    <w:rsid w:val="00D909FB"/>
    <w:rsid w:val="00DB1EB6"/>
    <w:rsid w:val="00DC2E8E"/>
    <w:rsid w:val="00DF419C"/>
    <w:rsid w:val="00E01357"/>
    <w:rsid w:val="00E04B9C"/>
    <w:rsid w:val="00E0561A"/>
    <w:rsid w:val="00E05DF6"/>
    <w:rsid w:val="00E26AC5"/>
    <w:rsid w:val="00E322A8"/>
    <w:rsid w:val="00E36104"/>
    <w:rsid w:val="00E51C68"/>
    <w:rsid w:val="00E548F5"/>
    <w:rsid w:val="00E62A25"/>
    <w:rsid w:val="00E70F72"/>
    <w:rsid w:val="00E76772"/>
    <w:rsid w:val="00E908F6"/>
    <w:rsid w:val="00EA5EE6"/>
    <w:rsid w:val="00EB69EC"/>
    <w:rsid w:val="00EB7A91"/>
    <w:rsid w:val="00EC1391"/>
    <w:rsid w:val="00EC45BD"/>
    <w:rsid w:val="00ED1D02"/>
    <w:rsid w:val="00EE0767"/>
    <w:rsid w:val="00EE4137"/>
    <w:rsid w:val="00EE7EE3"/>
    <w:rsid w:val="00F019F3"/>
    <w:rsid w:val="00F112B2"/>
    <w:rsid w:val="00F2213B"/>
    <w:rsid w:val="00F22253"/>
    <w:rsid w:val="00F3266D"/>
    <w:rsid w:val="00F332D6"/>
    <w:rsid w:val="00F37D0A"/>
    <w:rsid w:val="00F42936"/>
    <w:rsid w:val="00F445BB"/>
    <w:rsid w:val="00F4792D"/>
    <w:rsid w:val="00F52E11"/>
    <w:rsid w:val="00F60234"/>
    <w:rsid w:val="00F86E08"/>
    <w:rsid w:val="00F91DEF"/>
    <w:rsid w:val="00F96FC3"/>
    <w:rsid w:val="00FC5BA2"/>
    <w:rsid w:val="00FE1B5C"/>
    <w:rsid w:val="00FE2FAD"/>
    <w:rsid w:val="00FE4A7C"/>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155"/>
  <w15:chartTrackingRefBased/>
  <w15:docId w15:val="{64768697-A0C9-42E0-BC60-4823B4C4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E1"/>
    <w:pPr>
      <w:jc w:val="both"/>
    </w:pPr>
  </w:style>
  <w:style w:type="paragraph" w:styleId="Heading2">
    <w:name w:val="heading 2"/>
    <w:basedOn w:val="Normal"/>
    <w:next w:val="Normal"/>
    <w:link w:val="Heading2Char"/>
    <w:uiPriority w:val="9"/>
    <w:unhideWhenUsed/>
    <w:qFormat/>
    <w:rsid w:val="00A2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D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F2EF9"/>
    <w:rPr>
      <w:sz w:val="16"/>
      <w:szCs w:val="16"/>
    </w:rPr>
  </w:style>
  <w:style w:type="paragraph" w:styleId="CommentText">
    <w:name w:val="annotation text"/>
    <w:basedOn w:val="Normal"/>
    <w:link w:val="CommentTextChar"/>
    <w:uiPriority w:val="99"/>
    <w:unhideWhenUsed/>
    <w:rsid w:val="001F2EF9"/>
    <w:pPr>
      <w:spacing w:line="240" w:lineRule="auto"/>
    </w:pPr>
    <w:rPr>
      <w:sz w:val="20"/>
      <w:szCs w:val="20"/>
    </w:rPr>
  </w:style>
  <w:style w:type="character" w:customStyle="1" w:styleId="CommentTextChar">
    <w:name w:val="Comment Text Char"/>
    <w:basedOn w:val="DefaultParagraphFont"/>
    <w:link w:val="CommentText"/>
    <w:uiPriority w:val="99"/>
    <w:rsid w:val="001F2EF9"/>
    <w:rPr>
      <w:sz w:val="20"/>
      <w:szCs w:val="20"/>
    </w:rPr>
  </w:style>
  <w:style w:type="paragraph" w:styleId="Caption">
    <w:name w:val="caption"/>
    <w:basedOn w:val="Normal"/>
    <w:next w:val="Normal"/>
    <w:uiPriority w:val="35"/>
    <w:unhideWhenUsed/>
    <w:qFormat/>
    <w:rsid w:val="005B67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2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6D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322A8"/>
    <w:rPr>
      <w:color w:val="0563C1" w:themeColor="hyperlink"/>
      <w:u w:val="single"/>
    </w:rPr>
  </w:style>
  <w:style w:type="table" w:styleId="TableGrid">
    <w:name w:val="Table Grid"/>
    <w:basedOn w:val="TableNormal"/>
    <w:uiPriority w:val="39"/>
    <w:rsid w:val="00E5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3400"/>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6C0076"/>
    <w:rPr>
      <w:b/>
      <w:bCs/>
    </w:rPr>
  </w:style>
  <w:style w:type="character" w:customStyle="1" w:styleId="CommentSubjectChar">
    <w:name w:val="Comment Subject Char"/>
    <w:basedOn w:val="CommentTextChar"/>
    <w:link w:val="CommentSubject"/>
    <w:uiPriority w:val="99"/>
    <w:semiHidden/>
    <w:rsid w:val="006C0076"/>
    <w:rPr>
      <w:b/>
      <w:bCs/>
      <w:sz w:val="20"/>
      <w:szCs w:val="20"/>
    </w:rPr>
  </w:style>
  <w:style w:type="paragraph" w:styleId="Header">
    <w:name w:val="header"/>
    <w:basedOn w:val="Normal"/>
    <w:link w:val="HeaderChar"/>
    <w:uiPriority w:val="99"/>
    <w:unhideWhenUsed/>
    <w:rsid w:val="00A303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37A"/>
  </w:style>
  <w:style w:type="paragraph" w:styleId="Footer">
    <w:name w:val="footer"/>
    <w:basedOn w:val="Normal"/>
    <w:link w:val="FooterChar"/>
    <w:uiPriority w:val="99"/>
    <w:unhideWhenUsed/>
    <w:rsid w:val="00A303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37A"/>
  </w:style>
  <w:style w:type="paragraph" w:styleId="Revision">
    <w:name w:val="Revision"/>
    <w:hidden/>
    <w:uiPriority w:val="99"/>
    <w:semiHidden/>
    <w:rsid w:val="0070789D"/>
    <w:pPr>
      <w:spacing w:after="0" w:line="240" w:lineRule="auto"/>
    </w:pPr>
  </w:style>
  <w:style w:type="character" w:styleId="FollowedHyperlink">
    <w:name w:val="FollowedHyperlink"/>
    <w:basedOn w:val="DefaultParagraphFont"/>
    <w:uiPriority w:val="99"/>
    <w:semiHidden/>
    <w:unhideWhenUsed/>
    <w:rsid w:val="00913A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0964569117306129?casa_token=87NT5gIa7a4AAAAA:dA6c5uBMwCtLMly_vm29gOuk5sFPkeoQ9ZaLelj1o5GSvSLe8OPI-5PiKTwP_Eb3et5V6B8dfmY"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jpe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jpe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4.jpeg"/><Relationship Id="rId10" Type="http://schemas.microsoft.com/office/2018/08/relationships/commentsExtensible" Target="commentsExtensible.xml"/><Relationship Id="rId19"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www.nerc-bas.ac.uk/icd/gjma/sam.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48DB6-1F99-46C2-9326-4BE77581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13</Pages>
  <Words>6836</Words>
  <Characters>38968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Thompson</dc:creator>
  <cp:keywords/>
  <dc:description/>
  <cp:lastModifiedBy>Nick Cartwright</cp:lastModifiedBy>
  <cp:revision>4</cp:revision>
  <dcterms:created xsi:type="dcterms:W3CDTF">2022-10-13T04:02:00Z</dcterms:created>
  <dcterms:modified xsi:type="dcterms:W3CDTF">2022-10-19T00:43:00Z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http://www.zotero.org/styles/coastal-engineering</vt:lpwstr>
  </property>
  <property fmtid="{D5CDD505-2E9C-101B-9397-08002B2CF9AE}" pid="13" name="Mendeley Recent Style Name 5_1">
    <vt:lpwstr>Coastal Engineering</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http://www.zotero.org/styles/ocean-engineering</vt:lpwstr>
  </property>
  <property fmtid="{D5CDD505-2E9C-101B-9397-08002B2CF9AE}" pid="19" name="Mendeley Recent Style Name 8_1">
    <vt:lpwstr>Ocean Engineering</vt:lpwstr>
  </property>
  <property fmtid="{D5CDD505-2E9C-101B-9397-08002B2CF9AE}" pid="20" name="Mendeley Recent Style Id 9_1">
    <vt:lpwstr>http://www.zotero.org/styles/renewable-energy</vt:lpwstr>
  </property>
  <property fmtid="{D5CDD505-2E9C-101B-9397-08002B2CF9AE}" pid="21" name="Mendeley Recent Style Name 9_1">
    <vt:lpwstr>Renewable Energy</vt:lpwstr>
  </property>
  <property fmtid="{D5CDD505-2E9C-101B-9397-08002B2CF9AE}" pid="22" name="GrammarlyDocumentId">
    <vt:lpwstr>051635019c25e49ec18abd43e138cbbe526a692345091989077a66fbfdcccc3b</vt:lpwstr>
  </property>
  <property fmtid="{D5CDD505-2E9C-101B-9397-08002B2CF9AE}" pid="23" name="Mendeley Document_1">
    <vt:lpwstr>True</vt:lpwstr>
  </property>
</Properties>
</file>